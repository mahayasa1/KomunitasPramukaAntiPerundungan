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38091" w14:textId="490F9EBF" w:rsidR="00062B37" w:rsidRPr="005B0B47" w:rsidRDefault="00CF37A1" w:rsidP="00FA62F9">
      <w:pPr>
        <w:pBdr>
          <w:top w:val="nil"/>
          <w:left w:val="nil"/>
          <w:bottom w:val="nil"/>
          <w:right w:val="nil"/>
          <w:between w:val="nil"/>
        </w:pBdr>
        <w:jc w:val="center"/>
        <w:rPr>
          <w:b/>
          <w:color w:val="000000"/>
          <w:sz w:val="28"/>
          <w:szCs w:val="28"/>
        </w:rPr>
      </w:pPr>
      <w:r w:rsidRPr="005B0B47">
        <w:rPr>
          <w:b/>
          <w:color w:val="000000"/>
          <w:sz w:val="28"/>
          <w:szCs w:val="28"/>
        </w:rPr>
        <w:softHyphen/>
        <w:t>SISTEM INFORMASI KOMUNITAS MUSIK INTERAKTIF BERBASIS WEB MENGGUNAKAN GAMIFIKASI PADA BEBERAPA KATEGORI ALAT MUSIK</w:t>
      </w:r>
    </w:p>
    <w:p w14:paraId="0D681AE3" w14:textId="77777777" w:rsidR="00062B37" w:rsidRPr="005B0B47" w:rsidRDefault="00062B37" w:rsidP="00FA62F9">
      <w:pPr>
        <w:jc w:val="center"/>
      </w:pPr>
    </w:p>
    <w:p w14:paraId="6DDC32A1" w14:textId="77777777" w:rsidR="00062B37" w:rsidRPr="005B0B47" w:rsidRDefault="00000000" w:rsidP="00FA62F9">
      <w:pPr>
        <w:jc w:val="center"/>
      </w:pPr>
      <w:r w:rsidRPr="005B0B47">
        <w:rPr>
          <w:b/>
          <w:color w:val="000000"/>
        </w:rPr>
        <w:t>PROPOSAL TUGAS AKHIR</w:t>
      </w:r>
    </w:p>
    <w:p w14:paraId="338F4539" w14:textId="77777777" w:rsidR="00062B37" w:rsidRPr="005B0B47" w:rsidRDefault="00062B37" w:rsidP="00FA62F9">
      <w:pPr>
        <w:jc w:val="center"/>
        <w:rPr>
          <w:b/>
          <w:color w:val="000000"/>
        </w:rPr>
      </w:pPr>
    </w:p>
    <w:p w14:paraId="1A5F6391" w14:textId="77777777" w:rsidR="00062B37" w:rsidRPr="005B0B47" w:rsidRDefault="00000000" w:rsidP="00FA62F9">
      <w:pPr>
        <w:jc w:val="center"/>
        <w:rPr>
          <w:b/>
          <w:color w:val="000000"/>
        </w:rPr>
      </w:pPr>
      <w:r w:rsidRPr="005B0B47">
        <w:rPr>
          <w:b/>
          <w:color w:val="000000"/>
        </w:rPr>
        <w:t>DIAJUKAN SEBAGAI SALAH SATU SYARAT UNTUK MENYUSUN</w:t>
      </w:r>
    </w:p>
    <w:p w14:paraId="587B6C91" w14:textId="00E09D4E" w:rsidR="00062B37" w:rsidRPr="005B0B47" w:rsidRDefault="00000000" w:rsidP="00FA62F9">
      <w:pPr>
        <w:jc w:val="center"/>
        <w:rPr>
          <w:b/>
          <w:color w:val="000000"/>
        </w:rPr>
      </w:pPr>
      <w:r w:rsidRPr="005B0B47">
        <w:rPr>
          <w:b/>
          <w:color w:val="000000"/>
        </w:rPr>
        <w:t>TUGAS AKHIR PROGRAM STUDI S1-SISTEM INFORMASI</w:t>
      </w:r>
    </w:p>
    <w:p w14:paraId="1200EE0A" w14:textId="43FF5A74" w:rsidR="00062B37" w:rsidRPr="005B0B47" w:rsidRDefault="007A1187" w:rsidP="00FA62F9">
      <w:pPr>
        <w:jc w:val="center"/>
        <w:rPr>
          <w:b/>
          <w:color w:val="000000"/>
        </w:rPr>
      </w:pPr>
      <w:r w:rsidRPr="005B0B47">
        <w:rPr>
          <w:b/>
          <w:noProof/>
        </w:rPr>
        <mc:AlternateContent>
          <mc:Choice Requires="wps">
            <w:drawing>
              <wp:anchor distT="0" distB="0" distL="0" distR="0" simplePos="0" relativeHeight="251658240" behindDoc="1" locked="0" layoutInCell="1" hidden="0" allowOverlap="1" wp14:anchorId="4C36374B" wp14:editId="31DA94FB">
                <wp:simplePos x="0" y="0"/>
                <wp:positionH relativeFrom="page">
                  <wp:posOffset>1439501</wp:posOffset>
                </wp:positionH>
                <wp:positionV relativeFrom="page">
                  <wp:posOffset>3449370</wp:posOffset>
                </wp:positionV>
                <wp:extent cx="5160475" cy="2562131"/>
                <wp:effectExtent l="0" t="0" r="21590" b="10160"/>
                <wp:wrapNone/>
                <wp:docPr id="1" name="Rectangle 1"/>
                <wp:cNvGraphicFramePr/>
                <a:graphic xmlns:a="http://schemas.openxmlformats.org/drawingml/2006/main">
                  <a:graphicData uri="http://schemas.microsoft.com/office/word/2010/wordprocessingShape">
                    <wps:wsp>
                      <wps:cNvSpPr/>
                      <wps:spPr>
                        <a:xfrm>
                          <a:off x="0" y="0"/>
                          <a:ext cx="5160475" cy="2562131"/>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6C15BE10" w14:textId="77777777" w:rsidR="00062B37" w:rsidRDefault="00062B3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C36374B" id="Rectangle 1" o:spid="_x0000_s1026" style="position:absolute;left:0;text-align:left;margin-left:113.35pt;margin-top:271.6pt;width:406.35pt;height:201.7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" fillcolor="white [3201]" strokecolor="white [3201]" strokeweight="1pt">
                <v:stroke startarrowwidth="narrow" startarrowlength="short" endarrowwidth="narrow" endarrowlength="short"/>
                <v:textbox inset="2.53958mm,2.53958mm,2.53958mm,2.53958mm">
                  <w:txbxContent>
                    <w:p w14:paraId="6C15BE10" w14:textId="77777777" w:rsidR="00062B37" w:rsidRDefault="00062B37">
                      <w:pPr>
                        <w:spacing w:line="240" w:lineRule="auto"/>
                        <w:textDirection w:val="btLr"/>
                      </w:pPr>
                    </w:p>
                  </w:txbxContent>
                </v:textbox>
                <w10:wrap anchorx="page" anchory="page"/>
              </v:rect>
            </w:pict>
          </mc:Fallback>
        </mc:AlternateContent>
      </w:r>
    </w:p>
    <w:p w14:paraId="48B8B6AC" w14:textId="77777777" w:rsidR="00062B37" w:rsidRPr="005B0B47" w:rsidRDefault="00000000" w:rsidP="00FA62F9">
      <w:pPr>
        <w:jc w:val="center"/>
      </w:pPr>
      <w:r w:rsidRPr="005B0B47">
        <w:rPr>
          <w:b/>
          <w:noProof/>
          <w:color w:val="000000"/>
        </w:rPr>
        <w:drawing>
          <wp:inline distT="0" distB="0" distL="0" distR="0" wp14:anchorId="6CD3E2BF" wp14:editId="17AEB5FF">
            <wp:extent cx="1900620" cy="238568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1900620" cy="2385685"/>
                    </a:xfrm>
                    <a:prstGeom prst="rect">
                      <a:avLst/>
                    </a:prstGeom>
                    <a:ln/>
                  </pic:spPr>
                </pic:pic>
              </a:graphicData>
            </a:graphic>
          </wp:inline>
        </w:drawing>
      </w:r>
    </w:p>
    <w:p w14:paraId="7144B16F" w14:textId="77777777" w:rsidR="00062B37" w:rsidRPr="005B0B47" w:rsidRDefault="00062B37" w:rsidP="00FA62F9">
      <w:pPr>
        <w:jc w:val="center"/>
      </w:pPr>
    </w:p>
    <w:p w14:paraId="7357DE11" w14:textId="77777777" w:rsidR="00062B37" w:rsidRPr="005B0B47" w:rsidRDefault="00062B37" w:rsidP="00FA62F9">
      <w:pPr>
        <w:jc w:val="center"/>
      </w:pPr>
    </w:p>
    <w:p w14:paraId="0CEF1E00" w14:textId="77777777" w:rsidR="00062B37" w:rsidRPr="005B0B47" w:rsidRDefault="00000000" w:rsidP="00FA62F9">
      <w:pPr>
        <w:jc w:val="center"/>
        <w:rPr>
          <w:b/>
        </w:rPr>
      </w:pPr>
      <w:r w:rsidRPr="005B0B47">
        <w:rPr>
          <w:b/>
          <w:color w:val="000000"/>
        </w:rPr>
        <w:t>Oleh:</w:t>
      </w:r>
    </w:p>
    <w:p w14:paraId="4C5EA829" w14:textId="23C7622F" w:rsidR="00062B37" w:rsidRPr="005B0B47" w:rsidRDefault="00000000" w:rsidP="005B0B47">
      <w:pPr>
        <w:jc w:val="center"/>
        <w:rPr>
          <w:b/>
        </w:rPr>
      </w:pPr>
      <w:r w:rsidRPr="005B0B47">
        <w:rPr>
          <w:b/>
        </w:rPr>
        <w:t>I DEWA NYOMAN MAHAYASA WIBAWA (220030521)</w:t>
      </w:r>
    </w:p>
    <w:p w14:paraId="666615A4" w14:textId="77777777" w:rsidR="00062B37" w:rsidRPr="005B0B47" w:rsidRDefault="00062B37" w:rsidP="00FA62F9">
      <w:pPr>
        <w:jc w:val="center"/>
      </w:pPr>
    </w:p>
    <w:p w14:paraId="7559323B" w14:textId="77777777" w:rsidR="00062B37" w:rsidRPr="005B0B47" w:rsidRDefault="00062B37" w:rsidP="00FA62F9">
      <w:pPr>
        <w:jc w:val="center"/>
      </w:pPr>
    </w:p>
    <w:p w14:paraId="79E8F2B9" w14:textId="77777777" w:rsidR="00062B37" w:rsidRPr="005B0B47" w:rsidRDefault="00062B37" w:rsidP="00FA62F9"/>
    <w:p w14:paraId="404AFD98" w14:textId="77777777" w:rsidR="00466927" w:rsidRPr="005B0B47" w:rsidRDefault="00466927" w:rsidP="00FA62F9"/>
    <w:p w14:paraId="5D1441A9" w14:textId="77777777" w:rsidR="00466927" w:rsidRPr="005B0B47" w:rsidRDefault="00466927" w:rsidP="00FA62F9"/>
    <w:p w14:paraId="42A3F122" w14:textId="77777777" w:rsidR="00466927" w:rsidRPr="005B0B47" w:rsidRDefault="00466927" w:rsidP="00FA62F9"/>
    <w:p w14:paraId="78B4959F" w14:textId="77777777" w:rsidR="00062B37" w:rsidRPr="005B0B47" w:rsidRDefault="00000000" w:rsidP="00FA62F9">
      <w:pPr>
        <w:pBdr>
          <w:top w:val="nil"/>
          <w:left w:val="nil"/>
          <w:bottom w:val="nil"/>
          <w:right w:val="nil"/>
          <w:between w:val="nil"/>
        </w:pBdr>
        <w:jc w:val="center"/>
        <w:rPr>
          <w:color w:val="000000"/>
        </w:rPr>
      </w:pPr>
      <w:r w:rsidRPr="005B0B47">
        <w:rPr>
          <w:b/>
          <w:color w:val="000000"/>
          <w:sz w:val="28"/>
          <w:szCs w:val="28"/>
        </w:rPr>
        <w:t>INSTITUT TEKNOLOGI DAN BISNIS</w:t>
      </w:r>
    </w:p>
    <w:p w14:paraId="42DCDCB0" w14:textId="77777777" w:rsidR="00062B37" w:rsidRPr="005B0B47" w:rsidRDefault="00000000" w:rsidP="00FA62F9">
      <w:pPr>
        <w:pBdr>
          <w:top w:val="nil"/>
          <w:left w:val="nil"/>
          <w:bottom w:val="nil"/>
          <w:right w:val="nil"/>
          <w:between w:val="nil"/>
        </w:pBdr>
        <w:jc w:val="center"/>
        <w:rPr>
          <w:color w:val="000000"/>
        </w:rPr>
      </w:pPr>
      <w:r w:rsidRPr="005B0B47">
        <w:rPr>
          <w:b/>
          <w:color w:val="000000"/>
          <w:sz w:val="28"/>
          <w:szCs w:val="28"/>
        </w:rPr>
        <w:t>(ITB) STIKOM BALI</w:t>
      </w:r>
    </w:p>
    <w:p w14:paraId="2E0B2361" w14:textId="77777777" w:rsidR="00062B37" w:rsidRPr="005B0B47" w:rsidRDefault="00000000" w:rsidP="00FA62F9">
      <w:pPr>
        <w:pBdr>
          <w:top w:val="nil"/>
          <w:left w:val="nil"/>
          <w:bottom w:val="nil"/>
          <w:right w:val="nil"/>
          <w:between w:val="nil"/>
        </w:pBdr>
        <w:tabs>
          <w:tab w:val="center" w:pos="4680"/>
          <w:tab w:val="right" w:pos="9360"/>
        </w:tabs>
        <w:jc w:val="center"/>
        <w:rPr>
          <w:b/>
          <w:color w:val="000000"/>
          <w:sz w:val="28"/>
          <w:szCs w:val="28"/>
        </w:rPr>
      </w:pPr>
      <w:r w:rsidRPr="005B0B47">
        <w:rPr>
          <w:b/>
          <w:color w:val="000000"/>
          <w:sz w:val="28"/>
          <w:szCs w:val="28"/>
        </w:rPr>
        <w:t>2025</w:t>
      </w:r>
    </w:p>
    <w:p w14:paraId="7C59191A" w14:textId="77777777" w:rsidR="00062B37" w:rsidRPr="005B0B47" w:rsidRDefault="00000000" w:rsidP="00FA62F9">
      <w:pPr>
        <w:pBdr>
          <w:top w:val="nil"/>
          <w:left w:val="nil"/>
          <w:bottom w:val="nil"/>
          <w:right w:val="nil"/>
          <w:between w:val="nil"/>
        </w:pBdr>
        <w:tabs>
          <w:tab w:val="center" w:pos="4680"/>
          <w:tab w:val="right" w:pos="9360"/>
        </w:tabs>
        <w:rPr>
          <w:i/>
        </w:rPr>
      </w:pPr>
      <w:r w:rsidRPr="005B0B47">
        <w:br w:type="page"/>
      </w:r>
    </w:p>
    <w:p w14:paraId="0124E49F" w14:textId="7BB2D702" w:rsidR="00062B37" w:rsidRPr="005B0B47" w:rsidRDefault="00062B37" w:rsidP="00FA62F9">
      <w:pPr>
        <w:pBdr>
          <w:top w:val="nil"/>
          <w:left w:val="nil"/>
          <w:bottom w:val="nil"/>
          <w:right w:val="nil"/>
          <w:between w:val="nil"/>
        </w:pBdr>
        <w:tabs>
          <w:tab w:val="center" w:pos="4680"/>
          <w:tab w:val="right" w:pos="9360"/>
        </w:tabs>
        <w:jc w:val="center"/>
        <w:rPr>
          <w:i/>
          <w:color w:val="000000"/>
        </w:rPr>
        <w:sectPr w:rsidR="00062B37" w:rsidRPr="005B0B47" w:rsidSect="00263B4F">
          <w:headerReference w:type="even" r:id="rId9"/>
          <w:headerReference w:type="default" r:id="rId10"/>
          <w:footerReference w:type="even" r:id="rId11"/>
          <w:footerReference w:type="default" r:id="rId12"/>
          <w:type w:val="continuous"/>
          <w:pgSz w:w="11906" w:h="16838" w:code="9"/>
          <w:pgMar w:top="1701" w:right="1701" w:bottom="1701" w:left="2268" w:header="720" w:footer="720" w:gutter="0"/>
          <w:pgNumType w:start="1"/>
          <w:cols w:space="720"/>
          <w:titlePg/>
          <w:docGrid w:linePitch="299"/>
        </w:sectPr>
      </w:pPr>
    </w:p>
    <w:p w14:paraId="436841DA" w14:textId="77777777" w:rsidR="00263B4F" w:rsidRPr="005B0B47" w:rsidRDefault="00263B4F" w:rsidP="00FA62F9">
      <w:pPr>
        <w:pStyle w:val="Heading1"/>
        <w:jc w:val="center"/>
        <w:sectPr w:rsidR="00263B4F" w:rsidRPr="005B0B47" w:rsidSect="00263B4F">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701" w:right="1701" w:bottom="1701" w:left="2268" w:header="720" w:footer="720" w:gutter="0"/>
          <w:pgNumType w:fmt="lowerRoman" w:start="1"/>
          <w:cols w:space="720"/>
          <w:titlePg/>
        </w:sectPr>
      </w:pPr>
    </w:p>
    <w:p w14:paraId="7F636A12" w14:textId="77777777" w:rsidR="00062B37" w:rsidRPr="005B0B47" w:rsidRDefault="00000000" w:rsidP="00FA62F9">
      <w:pPr>
        <w:pStyle w:val="Heading1"/>
        <w:jc w:val="center"/>
      </w:pPr>
      <w:bookmarkStart w:id="0" w:name="_Toc210928927"/>
      <w:r w:rsidRPr="005B0B47">
        <w:t>PERSETUJUAN</w:t>
      </w:r>
      <w:bookmarkEnd w:id="0"/>
    </w:p>
    <w:p w14:paraId="23E92B3B" w14:textId="77777777" w:rsidR="00062B37" w:rsidRPr="005B0B47" w:rsidRDefault="00000000" w:rsidP="00FA62F9">
      <w:pPr>
        <w:jc w:val="center"/>
        <w:rPr>
          <w:b/>
          <w:sz w:val="28"/>
          <w:szCs w:val="28"/>
        </w:rPr>
      </w:pPr>
      <w:r w:rsidRPr="005B0B47">
        <w:rPr>
          <w:b/>
          <w:sz w:val="28"/>
          <w:szCs w:val="28"/>
        </w:rPr>
        <w:t>UJIAN PROPOSAL TUGAS AKHIR</w:t>
      </w:r>
    </w:p>
    <w:p w14:paraId="432C2AA9" w14:textId="77777777" w:rsidR="00062B37" w:rsidRPr="005B0B47" w:rsidRDefault="00062B37" w:rsidP="00FA62F9">
      <w:pPr>
        <w:jc w:val="center"/>
        <w:rPr>
          <w:b/>
        </w:rPr>
      </w:pPr>
    </w:p>
    <w:p w14:paraId="106D6007" w14:textId="77777777" w:rsidR="00062B37" w:rsidRPr="005B0B47" w:rsidRDefault="00000000" w:rsidP="00FA62F9">
      <w:pPr>
        <w:pBdr>
          <w:top w:val="nil"/>
          <w:left w:val="nil"/>
          <w:bottom w:val="nil"/>
          <w:right w:val="nil"/>
          <w:between w:val="nil"/>
        </w:pBdr>
        <w:ind w:left="142"/>
        <w:jc w:val="center"/>
        <w:rPr>
          <w:b/>
          <w:color w:val="000000"/>
          <w:sz w:val="24"/>
          <w:szCs w:val="24"/>
        </w:rPr>
      </w:pPr>
      <w:r w:rsidRPr="005B0B47">
        <w:rPr>
          <w:b/>
          <w:color w:val="000000"/>
          <w:sz w:val="24"/>
          <w:szCs w:val="24"/>
        </w:rPr>
        <w:t>SISTEM INFORMASI KOMUNITAS MUSIK INTERAKTIF BERBASIS WEB MENGGUNAKAN GAMIFIKASI PADA BEBERAPA KATEGORI ALAT MUSIK</w:t>
      </w:r>
    </w:p>
    <w:p w14:paraId="4F099CB9" w14:textId="77777777" w:rsidR="00062B37" w:rsidRPr="005B0B47" w:rsidRDefault="00062B37" w:rsidP="00FA62F9">
      <w:pPr>
        <w:pBdr>
          <w:top w:val="nil"/>
          <w:left w:val="nil"/>
          <w:bottom w:val="nil"/>
          <w:right w:val="nil"/>
          <w:between w:val="nil"/>
        </w:pBdr>
        <w:rPr>
          <w:b/>
          <w:i/>
          <w:color w:val="000000"/>
          <w:sz w:val="28"/>
          <w:szCs w:val="28"/>
        </w:rPr>
      </w:pPr>
    </w:p>
    <w:p w14:paraId="3ECE372E" w14:textId="77777777" w:rsidR="00062B37" w:rsidRPr="005B0B47" w:rsidRDefault="00000000" w:rsidP="00FA62F9">
      <w:pPr>
        <w:jc w:val="center"/>
        <w:rPr>
          <w:b/>
        </w:rPr>
      </w:pPr>
      <w:r w:rsidRPr="005B0B47">
        <w:rPr>
          <w:b/>
          <w:color w:val="000000"/>
        </w:rPr>
        <w:t>Oleh:</w:t>
      </w:r>
    </w:p>
    <w:p w14:paraId="0827AE9D" w14:textId="77777777" w:rsidR="00062B37" w:rsidRPr="005B0B47" w:rsidRDefault="00000000" w:rsidP="00FA62F9">
      <w:pPr>
        <w:jc w:val="center"/>
      </w:pPr>
      <w:r w:rsidRPr="005B0B47">
        <w:rPr>
          <w:b/>
        </w:rPr>
        <w:t>I DEWA NYOMAN MAHAYASA WIBAWA (220030521)</w:t>
      </w:r>
    </w:p>
    <w:p w14:paraId="75627AC6" w14:textId="77777777" w:rsidR="00062B37" w:rsidRPr="005B0B47" w:rsidRDefault="00062B37" w:rsidP="00FA62F9">
      <w:pPr>
        <w:pBdr>
          <w:top w:val="nil"/>
          <w:left w:val="nil"/>
          <w:bottom w:val="nil"/>
          <w:right w:val="nil"/>
          <w:between w:val="nil"/>
        </w:pBdr>
        <w:jc w:val="center"/>
        <w:rPr>
          <w:b/>
          <w:color w:val="000000"/>
        </w:rPr>
      </w:pPr>
    </w:p>
    <w:tbl>
      <w:tblPr>
        <w:tblStyle w:val="a"/>
        <w:tblW w:w="7938" w:type="dxa"/>
        <w:tblInd w:w="0" w:type="dxa"/>
        <w:tblLayout w:type="fixed"/>
        <w:tblLook w:val="0400" w:firstRow="0" w:lastRow="0" w:firstColumn="0" w:lastColumn="0" w:noHBand="0" w:noVBand="1"/>
      </w:tblPr>
      <w:tblGrid>
        <w:gridCol w:w="4621"/>
        <w:gridCol w:w="1758"/>
        <w:gridCol w:w="1559"/>
      </w:tblGrid>
      <w:tr w:rsidR="00466927" w:rsidRPr="005B0B47" w14:paraId="522E70AB" w14:textId="77777777" w:rsidTr="00F933BF">
        <w:trPr>
          <w:trHeight w:val="814"/>
        </w:trPr>
        <w:tc>
          <w:tcPr>
            <w:tcW w:w="4621" w:type="dxa"/>
            <w:vAlign w:val="center"/>
          </w:tcPr>
          <w:p w14:paraId="5E0CF18B" w14:textId="77777777" w:rsidR="00466927" w:rsidRPr="005B0B47" w:rsidRDefault="00466927" w:rsidP="00FA62F9">
            <w:pPr>
              <w:pBdr>
                <w:top w:val="nil"/>
                <w:left w:val="nil"/>
                <w:bottom w:val="nil"/>
                <w:right w:val="nil"/>
                <w:between w:val="nil"/>
              </w:pBdr>
              <w:spacing w:line="360" w:lineRule="auto"/>
              <w:rPr>
                <w:b/>
                <w:color w:val="000000"/>
              </w:rPr>
            </w:pPr>
            <w:r w:rsidRPr="005B0B47">
              <w:rPr>
                <w:b/>
                <w:color w:val="000000"/>
              </w:rPr>
              <w:t>Dosen Pembimbing</w:t>
            </w:r>
          </w:p>
        </w:tc>
        <w:tc>
          <w:tcPr>
            <w:tcW w:w="1758" w:type="dxa"/>
            <w:vAlign w:val="center"/>
          </w:tcPr>
          <w:p w14:paraId="2CD291CF" w14:textId="77777777" w:rsidR="00466927" w:rsidRPr="005B0B47" w:rsidRDefault="00466927" w:rsidP="005B0B47">
            <w:pPr>
              <w:pBdr>
                <w:top w:val="nil"/>
                <w:left w:val="nil"/>
                <w:bottom w:val="nil"/>
                <w:right w:val="nil"/>
                <w:between w:val="nil"/>
              </w:pBdr>
              <w:spacing w:line="360" w:lineRule="auto"/>
              <w:rPr>
                <w:b/>
                <w:color w:val="000000"/>
              </w:rPr>
            </w:pPr>
            <w:r w:rsidRPr="005B0B47">
              <w:rPr>
                <w:b/>
                <w:color w:val="000000"/>
              </w:rPr>
              <w:t>Tanda Tangan</w:t>
            </w:r>
          </w:p>
        </w:tc>
        <w:tc>
          <w:tcPr>
            <w:tcW w:w="1559" w:type="dxa"/>
            <w:vAlign w:val="center"/>
          </w:tcPr>
          <w:p w14:paraId="25308A18" w14:textId="77777777" w:rsidR="00466927" w:rsidRPr="005B0B47" w:rsidRDefault="00466927" w:rsidP="005B0B47">
            <w:pPr>
              <w:pBdr>
                <w:top w:val="nil"/>
                <w:left w:val="nil"/>
                <w:bottom w:val="nil"/>
                <w:right w:val="nil"/>
                <w:between w:val="nil"/>
              </w:pBdr>
              <w:spacing w:line="360" w:lineRule="auto"/>
              <w:jc w:val="center"/>
              <w:rPr>
                <w:b/>
                <w:color w:val="000000"/>
              </w:rPr>
            </w:pPr>
            <w:r w:rsidRPr="005B0B47">
              <w:rPr>
                <w:b/>
                <w:color w:val="000000"/>
              </w:rPr>
              <w:t>Tanggal</w:t>
            </w:r>
          </w:p>
        </w:tc>
      </w:tr>
      <w:tr w:rsidR="00466927" w:rsidRPr="005B0B47" w14:paraId="786F5134" w14:textId="77777777" w:rsidTr="00F933BF">
        <w:trPr>
          <w:trHeight w:val="1274"/>
        </w:trPr>
        <w:tc>
          <w:tcPr>
            <w:tcW w:w="4621" w:type="dxa"/>
            <w:vAlign w:val="center"/>
          </w:tcPr>
          <w:p w14:paraId="5AA52191" w14:textId="77777777" w:rsidR="00466927" w:rsidRPr="005B0B47" w:rsidRDefault="00466927" w:rsidP="00FA62F9">
            <w:pPr>
              <w:pBdr>
                <w:top w:val="nil"/>
                <w:left w:val="nil"/>
                <w:bottom w:val="nil"/>
                <w:right w:val="nil"/>
                <w:between w:val="nil"/>
              </w:pBdr>
              <w:spacing w:line="360" w:lineRule="auto"/>
              <w:rPr>
                <w:color w:val="000000"/>
              </w:rPr>
            </w:pPr>
            <w:r w:rsidRPr="005B0B47">
              <w:t>Gede Herdian Setiawan, S.Kom., M.T.</w:t>
            </w:r>
          </w:p>
        </w:tc>
        <w:tc>
          <w:tcPr>
            <w:tcW w:w="1758" w:type="dxa"/>
            <w:vAlign w:val="center"/>
          </w:tcPr>
          <w:p w14:paraId="4F38C944" w14:textId="3ED8E180" w:rsidR="00466927" w:rsidRPr="005B0B47" w:rsidRDefault="00466927" w:rsidP="00FA62F9">
            <w:pPr>
              <w:pBdr>
                <w:top w:val="nil"/>
                <w:left w:val="nil"/>
                <w:bottom w:val="nil"/>
                <w:right w:val="nil"/>
                <w:between w:val="nil"/>
              </w:pBdr>
              <w:tabs>
                <w:tab w:val="left" w:pos="4320"/>
              </w:tabs>
              <w:spacing w:line="360" w:lineRule="auto"/>
              <w:rPr>
                <w:color w:val="000000"/>
              </w:rPr>
            </w:pPr>
            <w:r w:rsidRPr="005B0B47">
              <w:rPr>
                <w:color w:val="000000"/>
              </w:rPr>
              <w:t>………………</w:t>
            </w:r>
          </w:p>
        </w:tc>
        <w:tc>
          <w:tcPr>
            <w:tcW w:w="1559" w:type="dxa"/>
            <w:vAlign w:val="center"/>
          </w:tcPr>
          <w:p w14:paraId="508E26B2" w14:textId="0DD9A9BF" w:rsidR="00466927" w:rsidRPr="005B0B47" w:rsidRDefault="00466927" w:rsidP="00FA62F9">
            <w:pPr>
              <w:pBdr>
                <w:top w:val="nil"/>
                <w:left w:val="nil"/>
                <w:bottom w:val="nil"/>
                <w:right w:val="nil"/>
                <w:between w:val="nil"/>
              </w:pBdr>
              <w:spacing w:line="360" w:lineRule="auto"/>
              <w:ind w:right="226"/>
              <w:rPr>
                <w:color w:val="000000"/>
              </w:rPr>
            </w:pPr>
            <w:r w:rsidRPr="005B0B47">
              <w:rPr>
                <w:color w:val="000000"/>
              </w:rPr>
              <w:t>……………</w:t>
            </w:r>
          </w:p>
        </w:tc>
      </w:tr>
      <w:tr w:rsidR="00466927" w:rsidRPr="005B0B47" w14:paraId="642F0CF3" w14:textId="77777777" w:rsidTr="00F933BF">
        <w:trPr>
          <w:trHeight w:val="939"/>
        </w:trPr>
        <w:tc>
          <w:tcPr>
            <w:tcW w:w="4621" w:type="dxa"/>
            <w:vAlign w:val="center"/>
          </w:tcPr>
          <w:p w14:paraId="618B3039" w14:textId="77777777" w:rsidR="00466927" w:rsidRPr="005B0B47" w:rsidRDefault="00466927" w:rsidP="00FA62F9">
            <w:pPr>
              <w:pBdr>
                <w:top w:val="nil"/>
                <w:left w:val="nil"/>
                <w:bottom w:val="nil"/>
                <w:right w:val="nil"/>
                <w:between w:val="nil"/>
              </w:pBdr>
              <w:spacing w:line="360" w:lineRule="auto"/>
              <w:rPr>
                <w:color w:val="000000"/>
              </w:rPr>
            </w:pPr>
            <w:r w:rsidRPr="005B0B47">
              <w:t xml:space="preserve">I Gede Putu Adhitya Prayoga, S.Pd., </w:t>
            </w:r>
            <w:proofErr w:type="spellStart"/>
            <w:r w:rsidRPr="005B0B47">
              <w:t>M.Pd</w:t>
            </w:r>
            <w:proofErr w:type="spellEnd"/>
          </w:p>
        </w:tc>
        <w:tc>
          <w:tcPr>
            <w:tcW w:w="1758" w:type="dxa"/>
            <w:vAlign w:val="center"/>
          </w:tcPr>
          <w:p w14:paraId="4B99A0F0" w14:textId="5A4B3462" w:rsidR="00466927" w:rsidRPr="005B0B47" w:rsidRDefault="00466927" w:rsidP="00FA62F9">
            <w:pPr>
              <w:pBdr>
                <w:top w:val="nil"/>
                <w:left w:val="nil"/>
                <w:bottom w:val="nil"/>
                <w:right w:val="nil"/>
                <w:between w:val="nil"/>
              </w:pBdr>
              <w:spacing w:line="360" w:lineRule="auto"/>
              <w:ind w:left="720" w:hanging="720"/>
              <w:rPr>
                <w:color w:val="000000"/>
              </w:rPr>
            </w:pPr>
            <w:r w:rsidRPr="005B0B47">
              <w:rPr>
                <w:color w:val="000000"/>
              </w:rPr>
              <w:t>………………</w:t>
            </w:r>
          </w:p>
        </w:tc>
        <w:tc>
          <w:tcPr>
            <w:tcW w:w="1559" w:type="dxa"/>
            <w:vAlign w:val="center"/>
          </w:tcPr>
          <w:p w14:paraId="5FC0028F" w14:textId="5E9F8034" w:rsidR="00466927" w:rsidRPr="005B0B47" w:rsidRDefault="00466927" w:rsidP="00FA62F9">
            <w:pPr>
              <w:pBdr>
                <w:top w:val="nil"/>
                <w:left w:val="nil"/>
                <w:bottom w:val="nil"/>
                <w:right w:val="nil"/>
                <w:between w:val="nil"/>
              </w:pBdr>
              <w:spacing w:line="360" w:lineRule="auto"/>
              <w:rPr>
                <w:color w:val="000000"/>
              </w:rPr>
            </w:pPr>
            <w:r w:rsidRPr="005B0B47">
              <w:rPr>
                <w:color w:val="000000"/>
              </w:rPr>
              <w:t>……………</w:t>
            </w:r>
          </w:p>
        </w:tc>
      </w:tr>
      <w:tr w:rsidR="00466927" w:rsidRPr="005B0B47" w14:paraId="238EB9DB" w14:textId="77777777" w:rsidTr="00F933BF">
        <w:trPr>
          <w:trHeight w:val="939"/>
        </w:trPr>
        <w:tc>
          <w:tcPr>
            <w:tcW w:w="4621" w:type="dxa"/>
            <w:vAlign w:val="center"/>
          </w:tcPr>
          <w:p w14:paraId="089CA39F" w14:textId="77777777" w:rsidR="00466927" w:rsidRPr="005B0B47" w:rsidRDefault="00466927" w:rsidP="00FA62F9">
            <w:pPr>
              <w:pBdr>
                <w:top w:val="nil"/>
                <w:left w:val="nil"/>
                <w:bottom w:val="nil"/>
                <w:right w:val="nil"/>
                <w:between w:val="nil"/>
              </w:pBdr>
              <w:spacing w:line="360" w:lineRule="auto"/>
              <w:rPr>
                <w:b/>
                <w:color w:val="000000"/>
              </w:rPr>
            </w:pPr>
            <w:r w:rsidRPr="005B0B47">
              <w:rPr>
                <w:b/>
                <w:color w:val="000000"/>
              </w:rPr>
              <w:t>Dosen Penguji</w:t>
            </w:r>
          </w:p>
          <w:p w14:paraId="7C10C0C8" w14:textId="42BBCE6D" w:rsidR="00466927" w:rsidRPr="005B0B47" w:rsidRDefault="00466927" w:rsidP="00FA62F9">
            <w:pPr>
              <w:pBdr>
                <w:top w:val="nil"/>
                <w:left w:val="nil"/>
                <w:bottom w:val="nil"/>
                <w:right w:val="nil"/>
                <w:between w:val="nil"/>
              </w:pBdr>
              <w:spacing w:line="360" w:lineRule="auto"/>
              <w:rPr>
                <w:bCs/>
                <w:color w:val="000000"/>
              </w:rPr>
            </w:pPr>
            <w:r w:rsidRPr="005B0B47">
              <w:rPr>
                <w:bCs/>
                <w:color w:val="000000"/>
              </w:rPr>
              <w:t xml:space="preserve">Ida Ayu Mirah Cahya Dewi, </w:t>
            </w:r>
            <w:proofErr w:type="spellStart"/>
            <w:r w:rsidRPr="005B0B47">
              <w:rPr>
                <w:bCs/>
                <w:color w:val="000000"/>
              </w:rPr>
              <w:t>S.Kom</w:t>
            </w:r>
            <w:proofErr w:type="spellEnd"/>
            <w:r w:rsidRPr="005B0B47">
              <w:rPr>
                <w:bCs/>
                <w:color w:val="000000"/>
              </w:rPr>
              <w:t>,. M.Kom.</w:t>
            </w:r>
          </w:p>
        </w:tc>
        <w:tc>
          <w:tcPr>
            <w:tcW w:w="1758" w:type="dxa"/>
            <w:vAlign w:val="center"/>
          </w:tcPr>
          <w:p w14:paraId="6166C2E8" w14:textId="1694687D" w:rsidR="00466927" w:rsidRPr="005B0B47" w:rsidRDefault="00466927" w:rsidP="00FA62F9">
            <w:pPr>
              <w:pBdr>
                <w:top w:val="nil"/>
                <w:left w:val="nil"/>
                <w:bottom w:val="nil"/>
                <w:right w:val="nil"/>
                <w:between w:val="nil"/>
              </w:pBdr>
              <w:spacing w:line="360" w:lineRule="auto"/>
              <w:rPr>
                <w:color w:val="000000"/>
              </w:rPr>
            </w:pPr>
            <w:r w:rsidRPr="005B0B47">
              <w:rPr>
                <w:color w:val="000000"/>
              </w:rPr>
              <w:t>.......................</w:t>
            </w:r>
          </w:p>
        </w:tc>
        <w:tc>
          <w:tcPr>
            <w:tcW w:w="1559" w:type="dxa"/>
            <w:vAlign w:val="center"/>
          </w:tcPr>
          <w:p w14:paraId="3E502456" w14:textId="57A8DFFE" w:rsidR="00466927" w:rsidRPr="005B0B47" w:rsidRDefault="00466927" w:rsidP="00FA62F9">
            <w:pPr>
              <w:pBdr>
                <w:top w:val="nil"/>
                <w:left w:val="nil"/>
                <w:bottom w:val="nil"/>
                <w:right w:val="nil"/>
                <w:between w:val="nil"/>
              </w:pBdr>
              <w:spacing w:line="360" w:lineRule="auto"/>
              <w:rPr>
                <w:color w:val="000000"/>
              </w:rPr>
            </w:pPr>
            <w:r w:rsidRPr="005B0B47">
              <w:rPr>
                <w:color w:val="000000"/>
              </w:rPr>
              <w:t>....................</w:t>
            </w:r>
          </w:p>
        </w:tc>
      </w:tr>
    </w:tbl>
    <w:p w14:paraId="0FB9FD43" w14:textId="77777777" w:rsidR="00062B37" w:rsidRPr="005B0B47" w:rsidRDefault="00062B37" w:rsidP="00FA62F9"/>
    <w:p w14:paraId="6D359A26" w14:textId="77777777" w:rsidR="00062B37" w:rsidRPr="005B0B47" w:rsidRDefault="00000000" w:rsidP="00FA62F9">
      <w:pPr>
        <w:jc w:val="center"/>
        <w:rPr>
          <w:color w:val="000000"/>
        </w:rPr>
      </w:pPr>
      <w:r w:rsidRPr="005B0B47">
        <w:t>Denpasar, …………………….</w:t>
      </w:r>
    </w:p>
    <w:p w14:paraId="3C67A774" w14:textId="77777777" w:rsidR="00062B37" w:rsidRPr="005B0B47" w:rsidRDefault="00000000" w:rsidP="00FA62F9">
      <w:pPr>
        <w:jc w:val="center"/>
        <w:rPr>
          <w:color w:val="000000"/>
        </w:rPr>
      </w:pPr>
      <w:r w:rsidRPr="005B0B47">
        <w:rPr>
          <w:color w:val="000000"/>
        </w:rPr>
        <w:t>Mengetahui</w:t>
      </w:r>
    </w:p>
    <w:p w14:paraId="6F8FEC86" w14:textId="77777777" w:rsidR="00062B37" w:rsidRPr="005B0B47" w:rsidRDefault="00000000" w:rsidP="00FA62F9">
      <w:pPr>
        <w:pBdr>
          <w:top w:val="nil"/>
          <w:left w:val="nil"/>
          <w:bottom w:val="nil"/>
          <w:right w:val="nil"/>
          <w:between w:val="nil"/>
        </w:pBdr>
        <w:jc w:val="center"/>
        <w:rPr>
          <w:color w:val="000000"/>
        </w:rPr>
      </w:pPr>
      <w:r w:rsidRPr="005B0B47">
        <w:rPr>
          <w:color w:val="000000"/>
        </w:rPr>
        <w:t>Ketua Program Studi Sistem Informasi</w:t>
      </w:r>
    </w:p>
    <w:p w14:paraId="7F71B348" w14:textId="77777777" w:rsidR="00062B37" w:rsidRPr="005B0B47" w:rsidRDefault="00062B37" w:rsidP="00FA62F9">
      <w:pPr>
        <w:pBdr>
          <w:top w:val="nil"/>
          <w:left w:val="nil"/>
          <w:bottom w:val="nil"/>
          <w:right w:val="nil"/>
          <w:between w:val="nil"/>
        </w:pBdr>
        <w:jc w:val="center"/>
        <w:rPr>
          <w:color w:val="000000"/>
        </w:rPr>
      </w:pPr>
    </w:p>
    <w:p w14:paraId="3EA9D428" w14:textId="77777777" w:rsidR="00517ECB" w:rsidRPr="005B0B47" w:rsidRDefault="00517ECB" w:rsidP="00FA62F9">
      <w:pPr>
        <w:pBdr>
          <w:top w:val="nil"/>
          <w:left w:val="nil"/>
          <w:bottom w:val="nil"/>
          <w:right w:val="nil"/>
          <w:between w:val="nil"/>
        </w:pBdr>
        <w:jc w:val="center"/>
        <w:rPr>
          <w:color w:val="000000"/>
        </w:rPr>
      </w:pPr>
    </w:p>
    <w:p w14:paraId="7A3135F9" w14:textId="77777777" w:rsidR="00466927" w:rsidRPr="005B0B47" w:rsidRDefault="00466927" w:rsidP="00FA62F9">
      <w:pPr>
        <w:pBdr>
          <w:top w:val="nil"/>
          <w:left w:val="nil"/>
          <w:bottom w:val="nil"/>
          <w:right w:val="nil"/>
          <w:between w:val="nil"/>
        </w:pBdr>
        <w:jc w:val="center"/>
        <w:rPr>
          <w:color w:val="000000"/>
        </w:rPr>
      </w:pPr>
    </w:p>
    <w:p w14:paraId="47F7D2DB" w14:textId="77777777" w:rsidR="00062B37" w:rsidRPr="005B0B47" w:rsidRDefault="00062B37" w:rsidP="00FA62F9">
      <w:pPr>
        <w:pBdr>
          <w:top w:val="nil"/>
          <w:left w:val="nil"/>
          <w:bottom w:val="nil"/>
          <w:right w:val="nil"/>
          <w:between w:val="nil"/>
        </w:pBdr>
        <w:rPr>
          <w:color w:val="000000"/>
        </w:rPr>
      </w:pPr>
    </w:p>
    <w:p w14:paraId="09610596" w14:textId="77777777" w:rsidR="00062B37" w:rsidRPr="005B0B47" w:rsidRDefault="00000000" w:rsidP="00FA62F9">
      <w:pPr>
        <w:pBdr>
          <w:top w:val="nil"/>
          <w:left w:val="nil"/>
          <w:bottom w:val="nil"/>
          <w:right w:val="nil"/>
          <w:between w:val="nil"/>
        </w:pBdr>
        <w:jc w:val="center"/>
        <w:rPr>
          <w:color w:val="000000"/>
        </w:rPr>
      </w:pPr>
      <w:r w:rsidRPr="005B0B47">
        <w:rPr>
          <w:color w:val="000000"/>
        </w:rPr>
        <w:t>Pande Putu Gede Putra Pertama, S.T., M.T</w:t>
      </w:r>
    </w:p>
    <w:p w14:paraId="6A1FFFCA" w14:textId="77777777" w:rsidR="00062B37" w:rsidRPr="005B0B47" w:rsidRDefault="00000000" w:rsidP="00FA62F9">
      <w:pPr>
        <w:pBdr>
          <w:top w:val="nil"/>
          <w:left w:val="nil"/>
          <w:bottom w:val="nil"/>
          <w:right w:val="nil"/>
          <w:between w:val="nil"/>
        </w:pBdr>
        <w:jc w:val="center"/>
        <w:rPr>
          <w:i/>
          <w:color w:val="000000"/>
        </w:rPr>
      </w:pPr>
      <w:r w:rsidRPr="005B0B47">
        <w:br w:type="page"/>
      </w:r>
      <w:r w:rsidRPr="005B0B47">
        <w:rPr>
          <w:i/>
          <w:color w:val="000000"/>
        </w:rPr>
        <w:t>Halaman ini sengaja dikosongkan.</w:t>
      </w:r>
      <w:r w:rsidRPr="005B0B47">
        <w:br w:type="page"/>
      </w:r>
    </w:p>
    <w:p w14:paraId="183F6265" w14:textId="39A91F82" w:rsidR="00062B37" w:rsidRPr="005B0B47" w:rsidRDefault="00000000" w:rsidP="00FA62F9">
      <w:pPr>
        <w:pStyle w:val="Heading1"/>
        <w:jc w:val="center"/>
      </w:pPr>
      <w:bookmarkStart w:id="1" w:name="_Toc210928928"/>
      <w:r w:rsidRPr="005B0B47">
        <w:t>DAFTAR ISI</w:t>
      </w:r>
      <w:bookmarkEnd w:id="1"/>
    </w:p>
    <w:sdt>
      <w:sdtPr>
        <w:rPr>
          <w:rFonts w:ascii="Arial" w:eastAsia="Arial" w:hAnsi="Arial" w:cs="Arial"/>
          <w:color w:val="auto"/>
          <w:sz w:val="22"/>
          <w:szCs w:val="22"/>
          <w:lang w:val="id" w:eastAsia="ja-JP"/>
        </w:rPr>
        <w:id w:val="904415063"/>
        <w:docPartObj>
          <w:docPartGallery w:val="Table of Contents"/>
          <w:docPartUnique/>
        </w:docPartObj>
      </w:sdtPr>
      <w:sdtEndPr>
        <w:rPr>
          <w:b/>
          <w:bCs/>
          <w:noProof/>
        </w:rPr>
      </w:sdtEndPr>
      <w:sdtContent>
        <w:p w14:paraId="64723C6E" w14:textId="0AEBBA03" w:rsidR="00BB2355" w:rsidRDefault="00BB2355">
          <w:pPr>
            <w:pStyle w:val="TOCHeading"/>
          </w:pPr>
        </w:p>
        <w:p w14:paraId="52E74F62" w14:textId="225E78FC"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r>
            <w:fldChar w:fldCharType="begin"/>
          </w:r>
          <w:r>
            <w:instrText xml:space="preserve"> TOC \o "1-3" \h \z \u </w:instrText>
          </w:r>
          <w:r>
            <w:fldChar w:fldCharType="separate"/>
          </w:r>
          <w:hyperlink w:anchor="_Toc210928927" w:history="1">
            <w:r w:rsidRPr="00636486">
              <w:rPr>
                <w:rStyle w:val="Hyperlink"/>
                <w:noProof/>
              </w:rPr>
              <w:t>PERSETUJUAN</w:t>
            </w:r>
            <w:r>
              <w:rPr>
                <w:noProof/>
                <w:webHidden/>
              </w:rPr>
              <w:tab/>
            </w:r>
            <w:r>
              <w:rPr>
                <w:noProof/>
                <w:webHidden/>
              </w:rPr>
              <w:fldChar w:fldCharType="begin"/>
            </w:r>
            <w:r>
              <w:rPr>
                <w:noProof/>
                <w:webHidden/>
              </w:rPr>
              <w:instrText xml:space="preserve"> PAGEREF _Toc210928927 \h </w:instrText>
            </w:r>
            <w:r>
              <w:rPr>
                <w:noProof/>
                <w:webHidden/>
              </w:rPr>
            </w:r>
            <w:r>
              <w:rPr>
                <w:noProof/>
                <w:webHidden/>
              </w:rPr>
              <w:fldChar w:fldCharType="separate"/>
            </w:r>
            <w:r>
              <w:rPr>
                <w:noProof/>
                <w:webHidden/>
              </w:rPr>
              <w:t>i</w:t>
            </w:r>
            <w:r>
              <w:rPr>
                <w:noProof/>
                <w:webHidden/>
              </w:rPr>
              <w:fldChar w:fldCharType="end"/>
            </w:r>
          </w:hyperlink>
        </w:p>
        <w:p w14:paraId="0EDD42D0" w14:textId="3CA8ECAA"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28" w:history="1">
            <w:r w:rsidRPr="00636486">
              <w:rPr>
                <w:rStyle w:val="Hyperlink"/>
                <w:noProof/>
              </w:rPr>
              <w:t>DAFTAR ISI</w:t>
            </w:r>
            <w:r>
              <w:rPr>
                <w:noProof/>
                <w:webHidden/>
              </w:rPr>
              <w:tab/>
            </w:r>
            <w:r>
              <w:rPr>
                <w:noProof/>
                <w:webHidden/>
              </w:rPr>
              <w:fldChar w:fldCharType="begin"/>
            </w:r>
            <w:r>
              <w:rPr>
                <w:noProof/>
                <w:webHidden/>
              </w:rPr>
              <w:instrText xml:space="preserve"> PAGEREF _Toc210928928 \h </w:instrText>
            </w:r>
            <w:r>
              <w:rPr>
                <w:noProof/>
                <w:webHidden/>
              </w:rPr>
            </w:r>
            <w:r>
              <w:rPr>
                <w:noProof/>
                <w:webHidden/>
              </w:rPr>
              <w:fldChar w:fldCharType="separate"/>
            </w:r>
            <w:r>
              <w:rPr>
                <w:noProof/>
                <w:webHidden/>
              </w:rPr>
              <w:t>iii</w:t>
            </w:r>
            <w:r>
              <w:rPr>
                <w:noProof/>
                <w:webHidden/>
              </w:rPr>
              <w:fldChar w:fldCharType="end"/>
            </w:r>
          </w:hyperlink>
        </w:p>
        <w:p w14:paraId="5958E1BB" w14:textId="1053D3E2"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29" w:history="1">
            <w:r w:rsidRPr="00636486">
              <w:rPr>
                <w:rStyle w:val="Hyperlink"/>
                <w:noProof/>
              </w:rPr>
              <w:t>DAFTAR TABEL</w:t>
            </w:r>
            <w:r>
              <w:rPr>
                <w:noProof/>
                <w:webHidden/>
              </w:rPr>
              <w:tab/>
            </w:r>
            <w:r>
              <w:rPr>
                <w:noProof/>
                <w:webHidden/>
              </w:rPr>
              <w:fldChar w:fldCharType="begin"/>
            </w:r>
            <w:r>
              <w:rPr>
                <w:noProof/>
                <w:webHidden/>
              </w:rPr>
              <w:instrText xml:space="preserve"> PAGEREF _Toc210928929 \h </w:instrText>
            </w:r>
            <w:r>
              <w:rPr>
                <w:noProof/>
                <w:webHidden/>
              </w:rPr>
            </w:r>
            <w:r>
              <w:rPr>
                <w:noProof/>
                <w:webHidden/>
              </w:rPr>
              <w:fldChar w:fldCharType="separate"/>
            </w:r>
            <w:r>
              <w:rPr>
                <w:noProof/>
                <w:webHidden/>
              </w:rPr>
              <w:t>vi</w:t>
            </w:r>
            <w:r>
              <w:rPr>
                <w:noProof/>
                <w:webHidden/>
              </w:rPr>
              <w:fldChar w:fldCharType="end"/>
            </w:r>
          </w:hyperlink>
        </w:p>
        <w:p w14:paraId="41D8974E" w14:textId="05B29CDF"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0" w:history="1">
            <w:r w:rsidRPr="00636486">
              <w:rPr>
                <w:rStyle w:val="Hyperlink"/>
                <w:noProof/>
              </w:rPr>
              <w:t>DAFTAR GAMBAR</w:t>
            </w:r>
            <w:r>
              <w:rPr>
                <w:noProof/>
                <w:webHidden/>
              </w:rPr>
              <w:tab/>
            </w:r>
            <w:r>
              <w:rPr>
                <w:noProof/>
                <w:webHidden/>
              </w:rPr>
              <w:fldChar w:fldCharType="begin"/>
            </w:r>
            <w:r>
              <w:rPr>
                <w:noProof/>
                <w:webHidden/>
              </w:rPr>
              <w:instrText xml:space="preserve"> PAGEREF _Toc210928930 \h </w:instrText>
            </w:r>
            <w:r>
              <w:rPr>
                <w:noProof/>
                <w:webHidden/>
              </w:rPr>
            </w:r>
            <w:r>
              <w:rPr>
                <w:noProof/>
                <w:webHidden/>
              </w:rPr>
              <w:fldChar w:fldCharType="separate"/>
            </w:r>
            <w:r>
              <w:rPr>
                <w:noProof/>
                <w:webHidden/>
              </w:rPr>
              <w:t>viii</w:t>
            </w:r>
            <w:r>
              <w:rPr>
                <w:noProof/>
                <w:webHidden/>
              </w:rPr>
              <w:fldChar w:fldCharType="end"/>
            </w:r>
          </w:hyperlink>
        </w:p>
        <w:p w14:paraId="2D31530B" w14:textId="109CCDFA"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1" w:history="1">
            <w:r w:rsidRPr="00636486">
              <w:rPr>
                <w:rStyle w:val="Hyperlink"/>
                <w:noProof/>
              </w:rPr>
              <w:t>DAFTAR RUMUS</w:t>
            </w:r>
            <w:r>
              <w:rPr>
                <w:noProof/>
                <w:webHidden/>
              </w:rPr>
              <w:tab/>
            </w:r>
            <w:r>
              <w:rPr>
                <w:noProof/>
                <w:webHidden/>
              </w:rPr>
              <w:fldChar w:fldCharType="begin"/>
            </w:r>
            <w:r>
              <w:rPr>
                <w:noProof/>
                <w:webHidden/>
              </w:rPr>
              <w:instrText xml:space="preserve"> PAGEREF _Toc210928931 \h </w:instrText>
            </w:r>
            <w:r>
              <w:rPr>
                <w:noProof/>
                <w:webHidden/>
              </w:rPr>
            </w:r>
            <w:r>
              <w:rPr>
                <w:noProof/>
                <w:webHidden/>
              </w:rPr>
              <w:fldChar w:fldCharType="separate"/>
            </w:r>
            <w:r>
              <w:rPr>
                <w:noProof/>
                <w:webHidden/>
              </w:rPr>
              <w:t>x</w:t>
            </w:r>
            <w:r>
              <w:rPr>
                <w:noProof/>
                <w:webHidden/>
              </w:rPr>
              <w:fldChar w:fldCharType="end"/>
            </w:r>
          </w:hyperlink>
        </w:p>
        <w:p w14:paraId="584BA051" w14:textId="32D20BF3"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2" w:history="1">
            <w:r w:rsidRPr="00636486">
              <w:rPr>
                <w:rStyle w:val="Hyperlink"/>
                <w:noProof/>
              </w:rPr>
              <w:t>BAB I PENDAHULUAN</w:t>
            </w:r>
            <w:r>
              <w:rPr>
                <w:noProof/>
                <w:webHidden/>
              </w:rPr>
              <w:tab/>
            </w:r>
            <w:r>
              <w:rPr>
                <w:noProof/>
                <w:webHidden/>
              </w:rPr>
              <w:fldChar w:fldCharType="begin"/>
            </w:r>
            <w:r>
              <w:rPr>
                <w:noProof/>
                <w:webHidden/>
              </w:rPr>
              <w:instrText xml:space="preserve"> PAGEREF _Toc210928932 \h </w:instrText>
            </w:r>
            <w:r>
              <w:rPr>
                <w:noProof/>
                <w:webHidden/>
              </w:rPr>
            </w:r>
            <w:r>
              <w:rPr>
                <w:noProof/>
                <w:webHidden/>
              </w:rPr>
              <w:fldChar w:fldCharType="separate"/>
            </w:r>
            <w:r>
              <w:rPr>
                <w:noProof/>
                <w:webHidden/>
              </w:rPr>
              <w:t>1</w:t>
            </w:r>
            <w:r>
              <w:rPr>
                <w:noProof/>
                <w:webHidden/>
              </w:rPr>
              <w:fldChar w:fldCharType="end"/>
            </w:r>
          </w:hyperlink>
        </w:p>
        <w:p w14:paraId="68521CAA" w14:textId="7ADC1EC6"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3" w:history="1">
            <w:r w:rsidRPr="00636486">
              <w:rPr>
                <w:rStyle w:val="Hyperlink"/>
                <w:noProof/>
              </w:rPr>
              <w:t>1.1.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Latar Belakang</w:t>
            </w:r>
            <w:r>
              <w:rPr>
                <w:noProof/>
                <w:webHidden/>
              </w:rPr>
              <w:tab/>
            </w:r>
            <w:r>
              <w:rPr>
                <w:noProof/>
                <w:webHidden/>
              </w:rPr>
              <w:fldChar w:fldCharType="begin"/>
            </w:r>
            <w:r>
              <w:rPr>
                <w:noProof/>
                <w:webHidden/>
              </w:rPr>
              <w:instrText xml:space="preserve"> PAGEREF _Toc210928933 \h </w:instrText>
            </w:r>
            <w:r>
              <w:rPr>
                <w:noProof/>
                <w:webHidden/>
              </w:rPr>
            </w:r>
            <w:r>
              <w:rPr>
                <w:noProof/>
                <w:webHidden/>
              </w:rPr>
              <w:fldChar w:fldCharType="separate"/>
            </w:r>
            <w:r>
              <w:rPr>
                <w:noProof/>
                <w:webHidden/>
              </w:rPr>
              <w:t>1</w:t>
            </w:r>
            <w:r>
              <w:rPr>
                <w:noProof/>
                <w:webHidden/>
              </w:rPr>
              <w:fldChar w:fldCharType="end"/>
            </w:r>
          </w:hyperlink>
        </w:p>
        <w:p w14:paraId="31228C69" w14:textId="2842490D"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4" w:history="1">
            <w:r w:rsidRPr="00636486">
              <w:rPr>
                <w:rStyle w:val="Hyperlink"/>
                <w:noProof/>
              </w:rPr>
              <w:t>1.2.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Rumusan Masalah</w:t>
            </w:r>
            <w:r>
              <w:rPr>
                <w:noProof/>
                <w:webHidden/>
              </w:rPr>
              <w:tab/>
            </w:r>
            <w:r>
              <w:rPr>
                <w:noProof/>
                <w:webHidden/>
              </w:rPr>
              <w:fldChar w:fldCharType="begin"/>
            </w:r>
            <w:r>
              <w:rPr>
                <w:noProof/>
                <w:webHidden/>
              </w:rPr>
              <w:instrText xml:space="preserve"> PAGEREF _Toc210928934 \h </w:instrText>
            </w:r>
            <w:r>
              <w:rPr>
                <w:noProof/>
                <w:webHidden/>
              </w:rPr>
            </w:r>
            <w:r>
              <w:rPr>
                <w:noProof/>
                <w:webHidden/>
              </w:rPr>
              <w:fldChar w:fldCharType="separate"/>
            </w:r>
            <w:r>
              <w:rPr>
                <w:noProof/>
                <w:webHidden/>
              </w:rPr>
              <w:t>4</w:t>
            </w:r>
            <w:r>
              <w:rPr>
                <w:noProof/>
                <w:webHidden/>
              </w:rPr>
              <w:fldChar w:fldCharType="end"/>
            </w:r>
          </w:hyperlink>
        </w:p>
        <w:p w14:paraId="15716C24" w14:textId="22454F4F"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5" w:history="1">
            <w:r w:rsidRPr="00636486">
              <w:rPr>
                <w:rStyle w:val="Hyperlink"/>
                <w:noProof/>
              </w:rPr>
              <w:t>1.3.</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Tujuan Penelitian</w:t>
            </w:r>
            <w:r>
              <w:rPr>
                <w:noProof/>
                <w:webHidden/>
              </w:rPr>
              <w:tab/>
            </w:r>
            <w:r>
              <w:rPr>
                <w:noProof/>
                <w:webHidden/>
              </w:rPr>
              <w:fldChar w:fldCharType="begin"/>
            </w:r>
            <w:r>
              <w:rPr>
                <w:noProof/>
                <w:webHidden/>
              </w:rPr>
              <w:instrText xml:space="preserve"> PAGEREF _Toc210928935 \h </w:instrText>
            </w:r>
            <w:r>
              <w:rPr>
                <w:noProof/>
                <w:webHidden/>
              </w:rPr>
            </w:r>
            <w:r>
              <w:rPr>
                <w:noProof/>
                <w:webHidden/>
              </w:rPr>
              <w:fldChar w:fldCharType="separate"/>
            </w:r>
            <w:r>
              <w:rPr>
                <w:noProof/>
                <w:webHidden/>
              </w:rPr>
              <w:t>4</w:t>
            </w:r>
            <w:r>
              <w:rPr>
                <w:noProof/>
                <w:webHidden/>
              </w:rPr>
              <w:fldChar w:fldCharType="end"/>
            </w:r>
          </w:hyperlink>
        </w:p>
        <w:p w14:paraId="3B4E6C4F" w14:textId="1F2BB702"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6" w:history="1">
            <w:r w:rsidRPr="00636486">
              <w:rPr>
                <w:rStyle w:val="Hyperlink"/>
                <w:noProof/>
              </w:rPr>
              <w:t>1.4.</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Manfaat Penelitian</w:t>
            </w:r>
            <w:r>
              <w:rPr>
                <w:noProof/>
                <w:webHidden/>
              </w:rPr>
              <w:tab/>
            </w:r>
            <w:r>
              <w:rPr>
                <w:noProof/>
                <w:webHidden/>
              </w:rPr>
              <w:fldChar w:fldCharType="begin"/>
            </w:r>
            <w:r>
              <w:rPr>
                <w:noProof/>
                <w:webHidden/>
              </w:rPr>
              <w:instrText xml:space="preserve"> PAGEREF _Toc210928936 \h </w:instrText>
            </w:r>
            <w:r>
              <w:rPr>
                <w:noProof/>
                <w:webHidden/>
              </w:rPr>
            </w:r>
            <w:r>
              <w:rPr>
                <w:noProof/>
                <w:webHidden/>
              </w:rPr>
              <w:fldChar w:fldCharType="separate"/>
            </w:r>
            <w:r>
              <w:rPr>
                <w:noProof/>
                <w:webHidden/>
              </w:rPr>
              <w:t>4</w:t>
            </w:r>
            <w:r>
              <w:rPr>
                <w:noProof/>
                <w:webHidden/>
              </w:rPr>
              <w:fldChar w:fldCharType="end"/>
            </w:r>
          </w:hyperlink>
        </w:p>
        <w:p w14:paraId="4A9DD443" w14:textId="2976FACF"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7" w:history="1">
            <w:r w:rsidRPr="00636486">
              <w:rPr>
                <w:rStyle w:val="Hyperlink"/>
                <w:noProof/>
              </w:rPr>
              <w:t>1.5</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Ruang Lingkup Penelitian</w:t>
            </w:r>
            <w:r>
              <w:rPr>
                <w:noProof/>
                <w:webHidden/>
              </w:rPr>
              <w:tab/>
            </w:r>
            <w:r>
              <w:rPr>
                <w:noProof/>
                <w:webHidden/>
              </w:rPr>
              <w:fldChar w:fldCharType="begin"/>
            </w:r>
            <w:r>
              <w:rPr>
                <w:noProof/>
                <w:webHidden/>
              </w:rPr>
              <w:instrText xml:space="preserve"> PAGEREF _Toc210928937 \h </w:instrText>
            </w:r>
            <w:r>
              <w:rPr>
                <w:noProof/>
                <w:webHidden/>
              </w:rPr>
            </w:r>
            <w:r>
              <w:rPr>
                <w:noProof/>
                <w:webHidden/>
              </w:rPr>
              <w:fldChar w:fldCharType="separate"/>
            </w:r>
            <w:r>
              <w:rPr>
                <w:noProof/>
                <w:webHidden/>
              </w:rPr>
              <w:t>5</w:t>
            </w:r>
            <w:r>
              <w:rPr>
                <w:noProof/>
                <w:webHidden/>
              </w:rPr>
              <w:fldChar w:fldCharType="end"/>
            </w:r>
          </w:hyperlink>
        </w:p>
        <w:p w14:paraId="23E4E5B5" w14:textId="65293FED"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8" w:history="1">
            <w:r w:rsidRPr="00636486">
              <w:rPr>
                <w:rStyle w:val="Hyperlink"/>
                <w:noProof/>
              </w:rPr>
              <w:t>1.6</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Sistematika Penulisan</w:t>
            </w:r>
            <w:r>
              <w:rPr>
                <w:noProof/>
                <w:webHidden/>
              </w:rPr>
              <w:tab/>
            </w:r>
            <w:r>
              <w:rPr>
                <w:noProof/>
                <w:webHidden/>
              </w:rPr>
              <w:fldChar w:fldCharType="begin"/>
            </w:r>
            <w:r>
              <w:rPr>
                <w:noProof/>
                <w:webHidden/>
              </w:rPr>
              <w:instrText xml:space="preserve"> PAGEREF _Toc210928938 \h </w:instrText>
            </w:r>
            <w:r>
              <w:rPr>
                <w:noProof/>
                <w:webHidden/>
              </w:rPr>
            </w:r>
            <w:r>
              <w:rPr>
                <w:noProof/>
                <w:webHidden/>
              </w:rPr>
              <w:fldChar w:fldCharType="separate"/>
            </w:r>
            <w:r>
              <w:rPr>
                <w:noProof/>
                <w:webHidden/>
              </w:rPr>
              <w:t>8</w:t>
            </w:r>
            <w:r>
              <w:rPr>
                <w:noProof/>
                <w:webHidden/>
              </w:rPr>
              <w:fldChar w:fldCharType="end"/>
            </w:r>
          </w:hyperlink>
        </w:p>
        <w:p w14:paraId="1F4D22A7" w14:textId="10BD0C14"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39" w:history="1">
            <w:r w:rsidRPr="00636486">
              <w:rPr>
                <w:rStyle w:val="Hyperlink"/>
                <w:noProof/>
              </w:rPr>
              <w:t>BAB II TINJAUAN PUSAKA</w:t>
            </w:r>
            <w:r>
              <w:rPr>
                <w:noProof/>
                <w:webHidden/>
              </w:rPr>
              <w:tab/>
            </w:r>
            <w:r>
              <w:rPr>
                <w:noProof/>
                <w:webHidden/>
              </w:rPr>
              <w:fldChar w:fldCharType="begin"/>
            </w:r>
            <w:r>
              <w:rPr>
                <w:noProof/>
                <w:webHidden/>
              </w:rPr>
              <w:instrText xml:space="preserve"> PAGEREF _Toc210928939 \h </w:instrText>
            </w:r>
            <w:r>
              <w:rPr>
                <w:noProof/>
                <w:webHidden/>
              </w:rPr>
            </w:r>
            <w:r>
              <w:rPr>
                <w:noProof/>
                <w:webHidden/>
              </w:rPr>
              <w:fldChar w:fldCharType="separate"/>
            </w:r>
            <w:r>
              <w:rPr>
                <w:noProof/>
                <w:webHidden/>
              </w:rPr>
              <w:t>11</w:t>
            </w:r>
            <w:r>
              <w:rPr>
                <w:noProof/>
                <w:webHidden/>
              </w:rPr>
              <w:fldChar w:fldCharType="end"/>
            </w:r>
          </w:hyperlink>
        </w:p>
        <w:p w14:paraId="6D372899" w14:textId="71733F96"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0" w:history="1">
            <w:r w:rsidRPr="00636486">
              <w:rPr>
                <w:rStyle w:val="Hyperlink"/>
                <w:noProof/>
              </w:rPr>
              <w:t>2.1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State of the Art</w:t>
            </w:r>
            <w:r>
              <w:rPr>
                <w:noProof/>
                <w:webHidden/>
              </w:rPr>
              <w:tab/>
            </w:r>
            <w:r>
              <w:rPr>
                <w:noProof/>
                <w:webHidden/>
              </w:rPr>
              <w:fldChar w:fldCharType="begin"/>
            </w:r>
            <w:r>
              <w:rPr>
                <w:noProof/>
                <w:webHidden/>
              </w:rPr>
              <w:instrText xml:space="preserve"> PAGEREF _Toc210928940 \h </w:instrText>
            </w:r>
            <w:r>
              <w:rPr>
                <w:noProof/>
                <w:webHidden/>
              </w:rPr>
            </w:r>
            <w:r>
              <w:rPr>
                <w:noProof/>
                <w:webHidden/>
              </w:rPr>
              <w:fldChar w:fldCharType="separate"/>
            </w:r>
            <w:r>
              <w:rPr>
                <w:noProof/>
                <w:webHidden/>
              </w:rPr>
              <w:t>11</w:t>
            </w:r>
            <w:r>
              <w:rPr>
                <w:noProof/>
                <w:webHidden/>
              </w:rPr>
              <w:fldChar w:fldCharType="end"/>
            </w:r>
          </w:hyperlink>
        </w:p>
        <w:p w14:paraId="781D5DCE" w14:textId="6235294B"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1" w:history="1">
            <w:r w:rsidRPr="00636486">
              <w:rPr>
                <w:rStyle w:val="Hyperlink"/>
                <w:noProof/>
              </w:rPr>
              <w:t>2.2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Website</w:t>
            </w:r>
            <w:r>
              <w:rPr>
                <w:noProof/>
                <w:webHidden/>
              </w:rPr>
              <w:tab/>
            </w:r>
            <w:r>
              <w:rPr>
                <w:noProof/>
                <w:webHidden/>
              </w:rPr>
              <w:fldChar w:fldCharType="begin"/>
            </w:r>
            <w:r>
              <w:rPr>
                <w:noProof/>
                <w:webHidden/>
              </w:rPr>
              <w:instrText xml:space="preserve"> PAGEREF _Toc210928941 \h </w:instrText>
            </w:r>
            <w:r>
              <w:rPr>
                <w:noProof/>
                <w:webHidden/>
              </w:rPr>
            </w:r>
            <w:r>
              <w:rPr>
                <w:noProof/>
                <w:webHidden/>
              </w:rPr>
              <w:fldChar w:fldCharType="separate"/>
            </w:r>
            <w:r>
              <w:rPr>
                <w:noProof/>
                <w:webHidden/>
              </w:rPr>
              <w:t>13</w:t>
            </w:r>
            <w:r>
              <w:rPr>
                <w:noProof/>
                <w:webHidden/>
              </w:rPr>
              <w:fldChar w:fldCharType="end"/>
            </w:r>
          </w:hyperlink>
        </w:p>
        <w:p w14:paraId="19A49B27" w14:textId="7A0E54B6"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2" w:history="1">
            <w:r w:rsidRPr="00636486">
              <w:rPr>
                <w:rStyle w:val="Hyperlink"/>
                <w:noProof/>
              </w:rPr>
              <w:t>2.3</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Leaderboard</w:t>
            </w:r>
            <w:r>
              <w:rPr>
                <w:noProof/>
                <w:webHidden/>
              </w:rPr>
              <w:tab/>
            </w:r>
            <w:r>
              <w:rPr>
                <w:noProof/>
                <w:webHidden/>
              </w:rPr>
              <w:fldChar w:fldCharType="begin"/>
            </w:r>
            <w:r>
              <w:rPr>
                <w:noProof/>
                <w:webHidden/>
              </w:rPr>
              <w:instrText xml:space="preserve"> PAGEREF _Toc210928942 \h </w:instrText>
            </w:r>
            <w:r>
              <w:rPr>
                <w:noProof/>
                <w:webHidden/>
              </w:rPr>
            </w:r>
            <w:r>
              <w:rPr>
                <w:noProof/>
                <w:webHidden/>
              </w:rPr>
              <w:fldChar w:fldCharType="separate"/>
            </w:r>
            <w:r>
              <w:rPr>
                <w:noProof/>
                <w:webHidden/>
              </w:rPr>
              <w:t>13</w:t>
            </w:r>
            <w:r>
              <w:rPr>
                <w:noProof/>
                <w:webHidden/>
              </w:rPr>
              <w:fldChar w:fldCharType="end"/>
            </w:r>
          </w:hyperlink>
        </w:p>
        <w:p w14:paraId="5AE0EF9F" w14:textId="060118F5"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3" w:history="1">
            <w:r w:rsidRPr="00636486">
              <w:rPr>
                <w:rStyle w:val="Hyperlink"/>
                <w:noProof/>
              </w:rPr>
              <w:t>2.4</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Level Bar</w:t>
            </w:r>
            <w:r>
              <w:rPr>
                <w:noProof/>
                <w:webHidden/>
              </w:rPr>
              <w:tab/>
            </w:r>
            <w:r>
              <w:rPr>
                <w:noProof/>
                <w:webHidden/>
              </w:rPr>
              <w:fldChar w:fldCharType="begin"/>
            </w:r>
            <w:r>
              <w:rPr>
                <w:noProof/>
                <w:webHidden/>
              </w:rPr>
              <w:instrText xml:space="preserve"> PAGEREF _Toc210928943 \h </w:instrText>
            </w:r>
            <w:r>
              <w:rPr>
                <w:noProof/>
                <w:webHidden/>
              </w:rPr>
            </w:r>
            <w:r>
              <w:rPr>
                <w:noProof/>
                <w:webHidden/>
              </w:rPr>
              <w:fldChar w:fldCharType="separate"/>
            </w:r>
            <w:r>
              <w:rPr>
                <w:noProof/>
                <w:webHidden/>
              </w:rPr>
              <w:t>13</w:t>
            </w:r>
            <w:r>
              <w:rPr>
                <w:noProof/>
                <w:webHidden/>
              </w:rPr>
              <w:fldChar w:fldCharType="end"/>
            </w:r>
          </w:hyperlink>
        </w:p>
        <w:p w14:paraId="02559968" w14:textId="3F0F3E1B"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4" w:history="1">
            <w:r w:rsidRPr="00636486">
              <w:rPr>
                <w:rStyle w:val="Hyperlink"/>
                <w:noProof/>
              </w:rPr>
              <w:t>2.5</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HTML</w:t>
            </w:r>
            <w:r>
              <w:rPr>
                <w:noProof/>
                <w:webHidden/>
              </w:rPr>
              <w:tab/>
            </w:r>
            <w:r>
              <w:rPr>
                <w:noProof/>
                <w:webHidden/>
              </w:rPr>
              <w:fldChar w:fldCharType="begin"/>
            </w:r>
            <w:r>
              <w:rPr>
                <w:noProof/>
                <w:webHidden/>
              </w:rPr>
              <w:instrText xml:space="preserve"> PAGEREF _Toc210928944 \h </w:instrText>
            </w:r>
            <w:r>
              <w:rPr>
                <w:noProof/>
                <w:webHidden/>
              </w:rPr>
            </w:r>
            <w:r>
              <w:rPr>
                <w:noProof/>
                <w:webHidden/>
              </w:rPr>
              <w:fldChar w:fldCharType="separate"/>
            </w:r>
            <w:r>
              <w:rPr>
                <w:noProof/>
                <w:webHidden/>
              </w:rPr>
              <w:t>14</w:t>
            </w:r>
            <w:r>
              <w:rPr>
                <w:noProof/>
                <w:webHidden/>
              </w:rPr>
              <w:fldChar w:fldCharType="end"/>
            </w:r>
          </w:hyperlink>
        </w:p>
        <w:p w14:paraId="28EADAD0" w14:textId="789FC9FD"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5" w:history="1">
            <w:r w:rsidRPr="00636486">
              <w:rPr>
                <w:rStyle w:val="Hyperlink"/>
                <w:noProof/>
              </w:rPr>
              <w:t>2.6</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CSS</w:t>
            </w:r>
            <w:r>
              <w:rPr>
                <w:noProof/>
                <w:webHidden/>
              </w:rPr>
              <w:tab/>
            </w:r>
            <w:r>
              <w:rPr>
                <w:noProof/>
                <w:webHidden/>
              </w:rPr>
              <w:fldChar w:fldCharType="begin"/>
            </w:r>
            <w:r>
              <w:rPr>
                <w:noProof/>
                <w:webHidden/>
              </w:rPr>
              <w:instrText xml:space="preserve"> PAGEREF _Toc210928945 \h </w:instrText>
            </w:r>
            <w:r>
              <w:rPr>
                <w:noProof/>
                <w:webHidden/>
              </w:rPr>
            </w:r>
            <w:r>
              <w:rPr>
                <w:noProof/>
                <w:webHidden/>
              </w:rPr>
              <w:fldChar w:fldCharType="separate"/>
            </w:r>
            <w:r>
              <w:rPr>
                <w:noProof/>
                <w:webHidden/>
              </w:rPr>
              <w:t>14</w:t>
            </w:r>
            <w:r>
              <w:rPr>
                <w:noProof/>
                <w:webHidden/>
              </w:rPr>
              <w:fldChar w:fldCharType="end"/>
            </w:r>
          </w:hyperlink>
        </w:p>
        <w:p w14:paraId="54D92199" w14:textId="3039F0DE"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6" w:history="1">
            <w:r w:rsidRPr="00636486">
              <w:rPr>
                <w:rStyle w:val="Hyperlink"/>
                <w:noProof/>
              </w:rPr>
              <w:t>2.7</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JavaScript</w:t>
            </w:r>
            <w:r>
              <w:rPr>
                <w:noProof/>
                <w:webHidden/>
              </w:rPr>
              <w:tab/>
            </w:r>
            <w:r>
              <w:rPr>
                <w:noProof/>
                <w:webHidden/>
              </w:rPr>
              <w:fldChar w:fldCharType="begin"/>
            </w:r>
            <w:r>
              <w:rPr>
                <w:noProof/>
                <w:webHidden/>
              </w:rPr>
              <w:instrText xml:space="preserve"> PAGEREF _Toc210928946 \h </w:instrText>
            </w:r>
            <w:r>
              <w:rPr>
                <w:noProof/>
                <w:webHidden/>
              </w:rPr>
            </w:r>
            <w:r>
              <w:rPr>
                <w:noProof/>
                <w:webHidden/>
              </w:rPr>
              <w:fldChar w:fldCharType="separate"/>
            </w:r>
            <w:r>
              <w:rPr>
                <w:noProof/>
                <w:webHidden/>
              </w:rPr>
              <w:t>14</w:t>
            </w:r>
            <w:r>
              <w:rPr>
                <w:noProof/>
                <w:webHidden/>
              </w:rPr>
              <w:fldChar w:fldCharType="end"/>
            </w:r>
          </w:hyperlink>
        </w:p>
        <w:p w14:paraId="28EAD8BA" w14:textId="06300C87"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7" w:history="1">
            <w:r w:rsidRPr="00636486">
              <w:rPr>
                <w:rStyle w:val="Hyperlink"/>
                <w:iCs/>
                <w:noProof/>
              </w:rPr>
              <w:t>2.8</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PHP</w:t>
            </w:r>
            <w:r>
              <w:rPr>
                <w:noProof/>
                <w:webHidden/>
              </w:rPr>
              <w:tab/>
            </w:r>
            <w:r>
              <w:rPr>
                <w:noProof/>
                <w:webHidden/>
              </w:rPr>
              <w:fldChar w:fldCharType="begin"/>
            </w:r>
            <w:r>
              <w:rPr>
                <w:noProof/>
                <w:webHidden/>
              </w:rPr>
              <w:instrText xml:space="preserve"> PAGEREF _Toc210928947 \h </w:instrText>
            </w:r>
            <w:r>
              <w:rPr>
                <w:noProof/>
                <w:webHidden/>
              </w:rPr>
            </w:r>
            <w:r>
              <w:rPr>
                <w:noProof/>
                <w:webHidden/>
              </w:rPr>
              <w:fldChar w:fldCharType="separate"/>
            </w:r>
            <w:r>
              <w:rPr>
                <w:noProof/>
                <w:webHidden/>
              </w:rPr>
              <w:t>15</w:t>
            </w:r>
            <w:r>
              <w:rPr>
                <w:noProof/>
                <w:webHidden/>
              </w:rPr>
              <w:fldChar w:fldCharType="end"/>
            </w:r>
          </w:hyperlink>
        </w:p>
        <w:p w14:paraId="548931DC" w14:textId="21068D3E"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8" w:history="1">
            <w:r w:rsidRPr="00636486">
              <w:rPr>
                <w:rStyle w:val="Hyperlink"/>
                <w:noProof/>
              </w:rPr>
              <w:t>2.9</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Laravel</w:t>
            </w:r>
            <w:r>
              <w:rPr>
                <w:noProof/>
                <w:webHidden/>
              </w:rPr>
              <w:tab/>
            </w:r>
            <w:r>
              <w:rPr>
                <w:noProof/>
                <w:webHidden/>
              </w:rPr>
              <w:fldChar w:fldCharType="begin"/>
            </w:r>
            <w:r>
              <w:rPr>
                <w:noProof/>
                <w:webHidden/>
              </w:rPr>
              <w:instrText xml:space="preserve"> PAGEREF _Toc210928948 \h </w:instrText>
            </w:r>
            <w:r>
              <w:rPr>
                <w:noProof/>
                <w:webHidden/>
              </w:rPr>
            </w:r>
            <w:r>
              <w:rPr>
                <w:noProof/>
                <w:webHidden/>
              </w:rPr>
              <w:fldChar w:fldCharType="separate"/>
            </w:r>
            <w:r>
              <w:rPr>
                <w:noProof/>
                <w:webHidden/>
              </w:rPr>
              <w:t>15</w:t>
            </w:r>
            <w:r>
              <w:rPr>
                <w:noProof/>
                <w:webHidden/>
              </w:rPr>
              <w:fldChar w:fldCharType="end"/>
            </w:r>
          </w:hyperlink>
        </w:p>
        <w:p w14:paraId="2E4A9A0B" w14:textId="2EEA366E"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49" w:history="1">
            <w:r w:rsidRPr="00636486">
              <w:rPr>
                <w:rStyle w:val="Hyperlink"/>
                <w:noProof/>
              </w:rPr>
              <w:t>2.10</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TailwindCSS</w:t>
            </w:r>
            <w:r>
              <w:rPr>
                <w:noProof/>
                <w:webHidden/>
              </w:rPr>
              <w:tab/>
            </w:r>
            <w:r>
              <w:rPr>
                <w:noProof/>
                <w:webHidden/>
              </w:rPr>
              <w:fldChar w:fldCharType="begin"/>
            </w:r>
            <w:r>
              <w:rPr>
                <w:noProof/>
                <w:webHidden/>
              </w:rPr>
              <w:instrText xml:space="preserve"> PAGEREF _Toc210928949 \h </w:instrText>
            </w:r>
            <w:r>
              <w:rPr>
                <w:noProof/>
                <w:webHidden/>
              </w:rPr>
            </w:r>
            <w:r>
              <w:rPr>
                <w:noProof/>
                <w:webHidden/>
              </w:rPr>
              <w:fldChar w:fldCharType="separate"/>
            </w:r>
            <w:r>
              <w:rPr>
                <w:noProof/>
                <w:webHidden/>
              </w:rPr>
              <w:t>15</w:t>
            </w:r>
            <w:r>
              <w:rPr>
                <w:noProof/>
                <w:webHidden/>
              </w:rPr>
              <w:fldChar w:fldCharType="end"/>
            </w:r>
          </w:hyperlink>
        </w:p>
        <w:p w14:paraId="7F0458A8" w14:textId="5665317A"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0" w:history="1">
            <w:r w:rsidRPr="00636486">
              <w:rPr>
                <w:rStyle w:val="Hyperlink"/>
                <w:iCs/>
                <w:noProof/>
              </w:rPr>
              <w:t>2.11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ReactJS</w:t>
            </w:r>
            <w:r>
              <w:rPr>
                <w:noProof/>
                <w:webHidden/>
              </w:rPr>
              <w:tab/>
            </w:r>
            <w:r>
              <w:rPr>
                <w:noProof/>
                <w:webHidden/>
              </w:rPr>
              <w:fldChar w:fldCharType="begin"/>
            </w:r>
            <w:r>
              <w:rPr>
                <w:noProof/>
                <w:webHidden/>
              </w:rPr>
              <w:instrText xml:space="preserve"> PAGEREF _Toc210928950 \h </w:instrText>
            </w:r>
            <w:r>
              <w:rPr>
                <w:noProof/>
                <w:webHidden/>
              </w:rPr>
            </w:r>
            <w:r>
              <w:rPr>
                <w:noProof/>
                <w:webHidden/>
              </w:rPr>
              <w:fldChar w:fldCharType="separate"/>
            </w:r>
            <w:r>
              <w:rPr>
                <w:noProof/>
                <w:webHidden/>
              </w:rPr>
              <w:t>16</w:t>
            </w:r>
            <w:r>
              <w:rPr>
                <w:noProof/>
                <w:webHidden/>
              </w:rPr>
              <w:fldChar w:fldCharType="end"/>
            </w:r>
          </w:hyperlink>
        </w:p>
        <w:p w14:paraId="64CA1BDE" w14:textId="2D28D3EA"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1" w:history="1">
            <w:r w:rsidRPr="00636486">
              <w:rPr>
                <w:rStyle w:val="Hyperlink"/>
                <w:noProof/>
              </w:rPr>
              <w:t>2.12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Visual Studio Code</w:t>
            </w:r>
            <w:r>
              <w:rPr>
                <w:noProof/>
                <w:webHidden/>
              </w:rPr>
              <w:tab/>
            </w:r>
            <w:r>
              <w:rPr>
                <w:noProof/>
                <w:webHidden/>
              </w:rPr>
              <w:fldChar w:fldCharType="begin"/>
            </w:r>
            <w:r>
              <w:rPr>
                <w:noProof/>
                <w:webHidden/>
              </w:rPr>
              <w:instrText xml:space="preserve"> PAGEREF _Toc210928951 \h </w:instrText>
            </w:r>
            <w:r>
              <w:rPr>
                <w:noProof/>
                <w:webHidden/>
              </w:rPr>
            </w:r>
            <w:r>
              <w:rPr>
                <w:noProof/>
                <w:webHidden/>
              </w:rPr>
              <w:fldChar w:fldCharType="separate"/>
            </w:r>
            <w:r>
              <w:rPr>
                <w:noProof/>
                <w:webHidden/>
              </w:rPr>
              <w:t>16</w:t>
            </w:r>
            <w:r>
              <w:rPr>
                <w:noProof/>
                <w:webHidden/>
              </w:rPr>
              <w:fldChar w:fldCharType="end"/>
            </w:r>
          </w:hyperlink>
        </w:p>
        <w:p w14:paraId="389BF0C9" w14:textId="1BBEF62F"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2" w:history="1">
            <w:r w:rsidRPr="00636486">
              <w:rPr>
                <w:rStyle w:val="Hyperlink"/>
                <w:noProof/>
              </w:rPr>
              <w:t>2.13</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Enity Relationship Diagram (ERD)</w:t>
            </w:r>
            <w:r>
              <w:rPr>
                <w:noProof/>
                <w:webHidden/>
              </w:rPr>
              <w:tab/>
            </w:r>
            <w:r>
              <w:rPr>
                <w:noProof/>
                <w:webHidden/>
              </w:rPr>
              <w:fldChar w:fldCharType="begin"/>
            </w:r>
            <w:r>
              <w:rPr>
                <w:noProof/>
                <w:webHidden/>
              </w:rPr>
              <w:instrText xml:space="preserve"> PAGEREF _Toc210928952 \h </w:instrText>
            </w:r>
            <w:r>
              <w:rPr>
                <w:noProof/>
                <w:webHidden/>
              </w:rPr>
            </w:r>
            <w:r>
              <w:rPr>
                <w:noProof/>
                <w:webHidden/>
              </w:rPr>
              <w:fldChar w:fldCharType="separate"/>
            </w:r>
            <w:r>
              <w:rPr>
                <w:noProof/>
                <w:webHidden/>
              </w:rPr>
              <w:t>16</w:t>
            </w:r>
            <w:r>
              <w:rPr>
                <w:noProof/>
                <w:webHidden/>
              </w:rPr>
              <w:fldChar w:fldCharType="end"/>
            </w:r>
          </w:hyperlink>
        </w:p>
        <w:p w14:paraId="51712064" w14:textId="32508DE2"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3" w:history="1">
            <w:r w:rsidRPr="00636486">
              <w:rPr>
                <w:rStyle w:val="Hyperlink"/>
                <w:noProof/>
              </w:rPr>
              <w:t>2.14</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Unified Modeling Language (UML)</w:t>
            </w:r>
            <w:r>
              <w:rPr>
                <w:noProof/>
                <w:webHidden/>
              </w:rPr>
              <w:tab/>
            </w:r>
            <w:r>
              <w:rPr>
                <w:noProof/>
                <w:webHidden/>
              </w:rPr>
              <w:fldChar w:fldCharType="begin"/>
            </w:r>
            <w:r>
              <w:rPr>
                <w:noProof/>
                <w:webHidden/>
              </w:rPr>
              <w:instrText xml:space="preserve"> PAGEREF _Toc210928953 \h </w:instrText>
            </w:r>
            <w:r>
              <w:rPr>
                <w:noProof/>
                <w:webHidden/>
              </w:rPr>
            </w:r>
            <w:r>
              <w:rPr>
                <w:noProof/>
                <w:webHidden/>
              </w:rPr>
              <w:fldChar w:fldCharType="separate"/>
            </w:r>
            <w:r>
              <w:rPr>
                <w:noProof/>
                <w:webHidden/>
              </w:rPr>
              <w:t>17</w:t>
            </w:r>
            <w:r>
              <w:rPr>
                <w:noProof/>
                <w:webHidden/>
              </w:rPr>
              <w:fldChar w:fldCharType="end"/>
            </w:r>
          </w:hyperlink>
        </w:p>
        <w:p w14:paraId="7BF48034" w14:textId="1280AF35"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4" w:history="1">
            <w:r w:rsidRPr="00636486">
              <w:rPr>
                <w:rStyle w:val="Hyperlink"/>
                <w:noProof/>
              </w:rPr>
              <w:t>2.15</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Use Case Diagram</w:t>
            </w:r>
            <w:r>
              <w:rPr>
                <w:noProof/>
                <w:webHidden/>
              </w:rPr>
              <w:tab/>
            </w:r>
            <w:r>
              <w:rPr>
                <w:noProof/>
                <w:webHidden/>
              </w:rPr>
              <w:fldChar w:fldCharType="begin"/>
            </w:r>
            <w:r>
              <w:rPr>
                <w:noProof/>
                <w:webHidden/>
              </w:rPr>
              <w:instrText xml:space="preserve"> PAGEREF _Toc210928954 \h </w:instrText>
            </w:r>
            <w:r>
              <w:rPr>
                <w:noProof/>
                <w:webHidden/>
              </w:rPr>
            </w:r>
            <w:r>
              <w:rPr>
                <w:noProof/>
                <w:webHidden/>
              </w:rPr>
              <w:fldChar w:fldCharType="separate"/>
            </w:r>
            <w:r>
              <w:rPr>
                <w:noProof/>
                <w:webHidden/>
              </w:rPr>
              <w:t>18</w:t>
            </w:r>
            <w:r>
              <w:rPr>
                <w:noProof/>
                <w:webHidden/>
              </w:rPr>
              <w:fldChar w:fldCharType="end"/>
            </w:r>
          </w:hyperlink>
        </w:p>
        <w:p w14:paraId="6DE74FF6" w14:textId="1A53FD15"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5" w:history="1">
            <w:r w:rsidRPr="00636486">
              <w:rPr>
                <w:rStyle w:val="Hyperlink"/>
                <w:noProof/>
              </w:rPr>
              <w:t>2.16</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Activity Diagram</w:t>
            </w:r>
            <w:r>
              <w:rPr>
                <w:noProof/>
                <w:webHidden/>
              </w:rPr>
              <w:tab/>
            </w:r>
            <w:r>
              <w:rPr>
                <w:noProof/>
                <w:webHidden/>
              </w:rPr>
              <w:fldChar w:fldCharType="begin"/>
            </w:r>
            <w:r>
              <w:rPr>
                <w:noProof/>
                <w:webHidden/>
              </w:rPr>
              <w:instrText xml:space="preserve"> PAGEREF _Toc210928955 \h </w:instrText>
            </w:r>
            <w:r>
              <w:rPr>
                <w:noProof/>
                <w:webHidden/>
              </w:rPr>
            </w:r>
            <w:r>
              <w:rPr>
                <w:noProof/>
                <w:webHidden/>
              </w:rPr>
              <w:fldChar w:fldCharType="separate"/>
            </w:r>
            <w:r>
              <w:rPr>
                <w:noProof/>
                <w:webHidden/>
              </w:rPr>
              <w:t>20</w:t>
            </w:r>
            <w:r>
              <w:rPr>
                <w:noProof/>
                <w:webHidden/>
              </w:rPr>
              <w:fldChar w:fldCharType="end"/>
            </w:r>
          </w:hyperlink>
        </w:p>
        <w:p w14:paraId="5DF380FC" w14:textId="3EBCE9B3"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6" w:history="1">
            <w:r w:rsidRPr="00636486">
              <w:rPr>
                <w:rStyle w:val="Hyperlink"/>
                <w:noProof/>
              </w:rPr>
              <w:t>2.17</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Sequence Diagram</w:t>
            </w:r>
            <w:r>
              <w:rPr>
                <w:noProof/>
                <w:webHidden/>
              </w:rPr>
              <w:tab/>
            </w:r>
            <w:r>
              <w:rPr>
                <w:noProof/>
                <w:webHidden/>
              </w:rPr>
              <w:fldChar w:fldCharType="begin"/>
            </w:r>
            <w:r>
              <w:rPr>
                <w:noProof/>
                <w:webHidden/>
              </w:rPr>
              <w:instrText xml:space="preserve"> PAGEREF _Toc210928956 \h </w:instrText>
            </w:r>
            <w:r>
              <w:rPr>
                <w:noProof/>
                <w:webHidden/>
              </w:rPr>
            </w:r>
            <w:r>
              <w:rPr>
                <w:noProof/>
                <w:webHidden/>
              </w:rPr>
              <w:fldChar w:fldCharType="separate"/>
            </w:r>
            <w:r>
              <w:rPr>
                <w:noProof/>
                <w:webHidden/>
              </w:rPr>
              <w:t>21</w:t>
            </w:r>
            <w:r>
              <w:rPr>
                <w:noProof/>
                <w:webHidden/>
              </w:rPr>
              <w:fldChar w:fldCharType="end"/>
            </w:r>
          </w:hyperlink>
        </w:p>
        <w:p w14:paraId="61A81DAF" w14:textId="6D3E05E8"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7" w:history="1">
            <w:r w:rsidRPr="00636486">
              <w:rPr>
                <w:rStyle w:val="Hyperlink"/>
                <w:noProof/>
              </w:rPr>
              <w:t>2.18</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Class Diagram</w:t>
            </w:r>
            <w:r>
              <w:rPr>
                <w:noProof/>
                <w:webHidden/>
              </w:rPr>
              <w:tab/>
            </w:r>
            <w:r>
              <w:rPr>
                <w:noProof/>
                <w:webHidden/>
              </w:rPr>
              <w:fldChar w:fldCharType="begin"/>
            </w:r>
            <w:r>
              <w:rPr>
                <w:noProof/>
                <w:webHidden/>
              </w:rPr>
              <w:instrText xml:space="preserve"> PAGEREF _Toc210928957 \h </w:instrText>
            </w:r>
            <w:r>
              <w:rPr>
                <w:noProof/>
                <w:webHidden/>
              </w:rPr>
            </w:r>
            <w:r>
              <w:rPr>
                <w:noProof/>
                <w:webHidden/>
              </w:rPr>
              <w:fldChar w:fldCharType="separate"/>
            </w:r>
            <w:r>
              <w:rPr>
                <w:noProof/>
                <w:webHidden/>
              </w:rPr>
              <w:t>22</w:t>
            </w:r>
            <w:r>
              <w:rPr>
                <w:noProof/>
                <w:webHidden/>
              </w:rPr>
              <w:fldChar w:fldCharType="end"/>
            </w:r>
          </w:hyperlink>
        </w:p>
        <w:p w14:paraId="0987B01F" w14:textId="5803C0B2"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8" w:history="1">
            <w:r w:rsidRPr="00636486">
              <w:rPr>
                <w:rStyle w:val="Hyperlink"/>
                <w:noProof/>
              </w:rPr>
              <w:t>2.19</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Laragon</w:t>
            </w:r>
            <w:r>
              <w:rPr>
                <w:noProof/>
                <w:webHidden/>
              </w:rPr>
              <w:tab/>
            </w:r>
            <w:r>
              <w:rPr>
                <w:noProof/>
                <w:webHidden/>
              </w:rPr>
              <w:fldChar w:fldCharType="begin"/>
            </w:r>
            <w:r>
              <w:rPr>
                <w:noProof/>
                <w:webHidden/>
              </w:rPr>
              <w:instrText xml:space="preserve"> PAGEREF _Toc210928958 \h </w:instrText>
            </w:r>
            <w:r>
              <w:rPr>
                <w:noProof/>
                <w:webHidden/>
              </w:rPr>
            </w:r>
            <w:r>
              <w:rPr>
                <w:noProof/>
                <w:webHidden/>
              </w:rPr>
              <w:fldChar w:fldCharType="separate"/>
            </w:r>
            <w:r>
              <w:rPr>
                <w:noProof/>
                <w:webHidden/>
              </w:rPr>
              <w:t>24</w:t>
            </w:r>
            <w:r>
              <w:rPr>
                <w:noProof/>
                <w:webHidden/>
              </w:rPr>
              <w:fldChar w:fldCharType="end"/>
            </w:r>
          </w:hyperlink>
        </w:p>
        <w:p w14:paraId="357C5E2B" w14:textId="78957790"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59" w:history="1">
            <w:r w:rsidRPr="00636486">
              <w:rPr>
                <w:rStyle w:val="Hyperlink"/>
                <w:noProof/>
              </w:rPr>
              <w:t>2.20</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Metode Prototye</w:t>
            </w:r>
            <w:r>
              <w:rPr>
                <w:noProof/>
                <w:webHidden/>
              </w:rPr>
              <w:tab/>
            </w:r>
            <w:r>
              <w:rPr>
                <w:noProof/>
                <w:webHidden/>
              </w:rPr>
              <w:fldChar w:fldCharType="begin"/>
            </w:r>
            <w:r>
              <w:rPr>
                <w:noProof/>
                <w:webHidden/>
              </w:rPr>
              <w:instrText xml:space="preserve"> PAGEREF _Toc210928959 \h </w:instrText>
            </w:r>
            <w:r>
              <w:rPr>
                <w:noProof/>
                <w:webHidden/>
              </w:rPr>
            </w:r>
            <w:r>
              <w:rPr>
                <w:noProof/>
                <w:webHidden/>
              </w:rPr>
              <w:fldChar w:fldCharType="separate"/>
            </w:r>
            <w:r>
              <w:rPr>
                <w:noProof/>
                <w:webHidden/>
              </w:rPr>
              <w:t>24</w:t>
            </w:r>
            <w:r>
              <w:rPr>
                <w:noProof/>
                <w:webHidden/>
              </w:rPr>
              <w:fldChar w:fldCharType="end"/>
            </w:r>
          </w:hyperlink>
        </w:p>
        <w:p w14:paraId="7F356757" w14:textId="6770919D"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0" w:history="1">
            <w:r w:rsidRPr="00636486">
              <w:rPr>
                <w:rStyle w:val="Hyperlink"/>
                <w:noProof/>
              </w:rPr>
              <w:t>2.21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Black Box Testing</w:t>
            </w:r>
            <w:r>
              <w:rPr>
                <w:noProof/>
                <w:webHidden/>
              </w:rPr>
              <w:tab/>
            </w:r>
            <w:r>
              <w:rPr>
                <w:noProof/>
                <w:webHidden/>
              </w:rPr>
              <w:fldChar w:fldCharType="begin"/>
            </w:r>
            <w:r>
              <w:rPr>
                <w:noProof/>
                <w:webHidden/>
              </w:rPr>
              <w:instrText xml:space="preserve"> PAGEREF _Toc210928960 \h </w:instrText>
            </w:r>
            <w:r>
              <w:rPr>
                <w:noProof/>
                <w:webHidden/>
              </w:rPr>
            </w:r>
            <w:r>
              <w:rPr>
                <w:noProof/>
                <w:webHidden/>
              </w:rPr>
              <w:fldChar w:fldCharType="separate"/>
            </w:r>
            <w:r>
              <w:rPr>
                <w:noProof/>
                <w:webHidden/>
              </w:rPr>
              <w:t>24</w:t>
            </w:r>
            <w:r>
              <w:rPr>
                <w:noProof/>
                <w:webHidden/>
              </w:rPr>
              <w:fldChar w:fldCharType="end"/>
            </w:r>
          </w:hyperlink>
        </w:p>
        <w:p w14:paraId="3ECA7F00" w14:textId="6086EB5D" w:rsidR="00BB2355" w:rsidRDefault="00BB2355">
          <w:pPr>
            <w:pStyle w:val="TOC2"/>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1" w:history="1">
            <w:r w:rsidRPr="00636486">
              <w:rPr>
                <w:rStyle w:val="Hyperlink"/>
                <w:noProof/>
              </w:rPr>
              <w:t>2.22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System Usability Scale (SUS)</w:t>
            </w:r>
            <w:r>
              <w:rPr>
                <w:noProof/>
                <w:webHidden/>
              </w:rPr>
              <w:tab/>
            </w:r>
            <w:r>
              <w:rPr>
                <w:noProof/>
                <w:webHidden/>
              </w:rPr>
              <w:fldChar w:fldCharType="begin"/>
            </w:r>
            <w:r>
              <w:rPr>
                <w:noProof/>
                <w:webHidden/>
              </w:rPr>
              <w:instrText xml:space="preserve"> PAGEREF _Toc210928961 \h </w:instrText>
            </w:r>
            <w:r>
              <w:rPr>
                <w:noProof/>
                <w:webHidden/>
              </w:rPr>
            </w:r>
            <w:r>
              <w:rPr>
                <w:noProof/>
                <w:webHidden/>
              </w:rPr>
              <w:fldChar w:fldCharType="separate"/>
            </w:r>
            <w:r>
              <w:rPr>
                <w:noProof/>
                <w:webHidden/>
              </w:rPr>
              <w:t>24</w:t>
            </w:r>
            <w:r>
              <w:rPr>
                <w:noProof/>
                <w:webHidden/>
              </w:rPr>
              <w:fldChar w:fldCharType="end"/>
            </w:r>
          </w:hyperlink>
        </w:p>
        <w:p w14:paraId="7976E95B" w14:textId="28E3EB22" w:rsidR="00BB2355" w:rsidRDefault="00BB2355">
          <w:pPr>
            <w:pStyle w:val="TOC1"/>
            <w:tabs>
              <w:tab w:val="left" w:pos="110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2" w:history="1">
            <w:r w:rsidRPr="00636486">
              <w:rPr>
                <w:rStyle w:val="Hyperlink"/>
                <w:noProof/>
              </w:rPr>
              <w:t xml:space="preserve">BAB III </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noProof/>
              </w:rPr>
              <w:t>METODE PENELITIAN</w:t>
            </w:r>
            <w:r>
              <w:rPr>
                <w:noProof/>
                <w:webHidden/>
              </w:rPr>
              <w:tab/>
            </w:r>
            <w:r>
              <w:rPr>
                <w:noProof/>
                <w:webHidden/>
              </w:rPr>
              <w:fldChar w:fldCharType="begin"/>
            </w:r>
            <w:r>
              <w:rPr>
                <w:noProof/>
                <w:webHidden/>
              </w:rPr>
              <w:instrText xml:space="preserve"> PAGEREF _Toc210928962 \h </w:instrText>
            </w:r>
            <w:r>
              <w:rPr>
                <w:noProof/>
                <w:webHidden/>
              </w:rPr>
            </w:r>
            <w:r>
              <w:rPr>
                <w:noProof/>
                <w:webHidden/>
              </w:rPr>
              <w:fldChar w:fldCharType="separate"/>
            </w:r>
            <w:r>
              <w:rPr>
                <w:noProof/>
                <w:webHidden/>
              </w:rPr>
              <w:t>29</w:t>
            </w:r>
            <w:r>
              <w:rPr>
                <w:noProof/>
                <w:webHidden/>
              </w:rPr>
              <w:fldChar w:fldCharType="end"/>
            </w:r>
          </w:hyperlink>
        </w:p>
        <w:p w14:paraId="61E33766" w14:textId="4DC4044F"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3" w:history="1">
            <w:r w:rsidRPr="00636486">
              <w:rPr>
                <w:rStyle w:val="Hyperlink"/>
                <w:i/>
                <w:noProof/>
              </w:rPr>
              <w:t>3.1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Prototyping</w:t>
            </w:r>
            <w:r>
              <w:rPr>
                <w:noProof/>
                <w:webHidden/>
              </w:rPr>
              <w:tab/>
            </w:r>
            <w:r>
              <w:rPr>
                <w:noProof/>
                <w:webHidden/>
              </w:rPr>
              <w:fldChar w:fldCharType="begin"/>
            </w:r>
            <w:r>
              <w:rPr>
                <w:noProof/>
                <w:webHidden/>
              </w:rPr>
              <w:instrText xml:space="preserve"> PAGEREF _Toc210928963 \h </w:instrText>
            </w:r>
            <w:r>
              <w:rPr>
                <w:noProof/>
                <w:webHidden/>
              </w:rPr>
            </w:r>
            <w:r>
              <w:rPr>
                <w:noProof/>
                <w:webHidden/>
              </w:rPr>
              <w:fldChar w:fldCharType="separate"/>
            </w:r>
            <w:r>
              <w:rPr>
                <w:noProof/>
                <w:webHidden/>
              </w:rPr>
              <w:t>29</w:t>
            </w:r>
            <w:r>
              <w:rPr>
                <w:noProof/>
                <w:webHidden/>
              </w:rPr>
              <w:fldChar w:fldCharType="end"/>
            </w:r>
          </w:hyperlink>
        </w:p>
        <w:p w14:paraId="64D14142" w14:textId="61DA93DC"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4" w:history="1">
            <w:r w:rsidRPr="00636486">
              <w:rPr>
                <w:rStyle w:val="Hyperlink"/>
                <w:i/>
                <w:noProof/>
              </w:rPr>
              <w:t>3.1.1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Communication</w:t>
            </w:r>
            <w:r>
              <w:rPr>
                <w:noProof/>
                <w:webHidden/>
              </w:rPr>
              <w:tab/>
            </w:r>
            <w:r>
              <w:rPr>
                <w:noProof/>
                <w:webHidden/>
              </w:rPr>
              <w:fldChar w:fldCharType="begin"/>
            </w:r>
            <w:r>
              <w:rPr>
                <w:noProof/>
                <w:webHidden/>
              </w:rPr>
              <w:instrText xml:space="preserve"> PAGEREF _Toc210928964 \h </w:instrText>
            </w:r>
            <w:r>
              <w:rPr>
                <w:noProof/>
                <w:webHidden/>
              </w:rPr>
            </w:r>
            <w:r>
              <w:rPr>
                <w:noProof/>
                <w:webHidden/>
              </w:rPr>
              <w:fldChar w:fldCharType="separate"/>
            </w:r>
            <w:r>
              <w:rPr>
                <w:noProof/>
                <w:webHidden/>
              </w:rPr>
              <w:t>29</w:t>
            </w:r>
            <w:r>
              <w:rPr>
                <w:noProof/>
                <w:webHidden/>
              </w:rPr>
              <w:fldChar w:fldCharType="end"/>
            </w:r>
          </w:hyperlink>
        </w:p>
        <w:p w14:paraId="4AC16ED2" w14:textId="2A9A0440"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5" w:history="1">
            <w:r w:rsidRPr="00636486">
              <w:rPr>
                <w:rStyle w:val="Hyperlink"/>
                <w:i/>
                <w:noProof/>
              </w:rPr>
              <w:t>3.1.2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Quick Plan</w:t>
            </w:r>
            <w:r>
              <w:rPr>
                <w:noProof/>
                <w:webHidden/>
              </w:rPr>
              <w:tab/>
            </w:r>
            <w:r>
              <w:rPr>
                <w:noProof/>
                <w:webHidden/>
              </w:rPr>
              <w:fldChar w:fldCharType="begin"/>
            </w:r>
            <w:r>
              <w:rPr>
                <w:noProof/>
                <w:webHidden/>
              </w:rPr>
              <w:instrText xml:space="preserve"> PAGEREF _Toc210928965 \h </w:instrText>
            </w:r>
            <w:r>
              <w:rPr>
                <w:noProof/>
                <w:webHidden/>
              </w:rPr>
            </w:r>
            <w:r>
              <w:rPr>
                <w:noProof/>
                <w:webHidden/>
              </w:rPr>
              <w:fldChar w:fldCharType="separate"/>
            </w:r>
            <w:r>
              <w:rPr>
                <w:noProof/>
                <w:webHidden/>
              </w:rPr>
              <w:t>30</w:t>
            </w:r>
            <w:r>
              <w:rPr>
                <w:noProof/>
                <w:webHidden/>
              </w:rPr>
              <w:fldChar w:fldCharType="end"/>
            </w:r>
          </w:hyperlink>
        </w:p>
        <w:p w14:paraId="79C55310" w14:textId="6A03FEDB"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6" w:history="1">
            <w:r w:rsidRPr="00636486">
              <w:rPr>
                <w:rStyle w:val="Hyperlink"/>
                <w:i/>
                <w:noProof/>
              </w:rPr>
              <w:t>3.1.3</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Modelling Quick Design</w:t>
            </w:r>
            <w:r>
              <w:rPr>
                <w:noProof/>
                <w:webHidden/>
              </w:rPr>
              <w:tab/>
            </w:r>
            <w:r>
              <w:rPr>
                <w:noProof/>
                <w:webHidden/>
              </w:rPr>
              <w:fldChar w:fldCharType="begin"/>
            </w:r>
            <w:r>
              <w:rPr>
                <w:noProof/>
                <w:webHidden/>
              </w:rPr>
              <w:instrText xml:space="preserve"> PAGEREF _Toc210928966 \h </w:instrText>
            </w:r>
            <w:r>
              <w:rPr>
                <w:noProof/>
                <w:webHidden/>
              </w:rPr>
            </w:r>
            <w:r>
              <w:rPr>
                <w:noProof/>
                <w:webHidden/>
              </w:rPr>
              <w:fldChar w:fldCharType="separate"/>
            </w:r>
            <w:r>
              <w:rPr>
                <w:noProof/>
                <w:webHidden/>
              </w:rPr>
              <w:t>30</w:t>
            </w:r>
            <w:r>
              <w:rPr>
                <w:noProof/>
                <w:webHidden/>
              </w:rPr>
              <w:fldChar w:fldCharType="end"/>
            </w:r>
          </w:hyperlink>
        </w:p>
        <w:p w14:paraId="221098C8" w14:textId="74A39D61"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7" w:history="1">
            <w:r w:rsidRPr="00636486">
              <w:rPr>
                <w:rStyle w:val="Hyperlink"/>
                <w:i/>
                <w:noProof/>
              </w:rPr>
              <w:t>3.1.4</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Construction of Prototype</w:t>
            </w:r>
            <w:r>
              <w:rPr>
                <w:noProof/>
                <w:webHidden/>
              </w:rPr>
              <w:tab/>
            </w:r>
            <w:r>
              <w:rPr>
                <w:noProof/>
                <w:webHidden/>
              </w:rPr>
              <w:fldChar w:fldCharType="begin"/>
            </w:r>
            <w:r>
              <w:rPr>
                <w:noProof/>
                <w:webHidden/>
              </w:rPr>
              <w:instrText xml:space="preserve"> PAGEREF _Toc210928967 \h </w:instrText>
            </w:r>
            <w:r>
              <w:rPr>
                <w:noProof/>
                <w:webHidden/>
              </w:rPr>
            </w:r>
            <w:r>
              <w:rPr>
                <w:noProof/>
                <w:webHidden/>
              </w:rPr>
              <w:fldChar w:fldCharType="separate"/>
            </w:r>
            <w:r>
              <w:rPr>
                <w:noProof/>
                <w:webHidden/>
              </w:rPr>
              <w:t>31</w:t>
            </w:r>
            <w:r>
              <w:rPr>
                <w:noProof/>
                <w:webHidden/>
              </w:rPr>
              <w:fldChar w:fldCharType="end"/>
            </w:r>
          </w:hyperlink>
        </w:p>
        <w:p w14:paraId="71C1EFD1" w14:textId="0958B2E4"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8" w:history="1">
            <w:r w:rsidRPr="00636486">
              <w:rPr>
                <w:rStyle w:val="Hyperlink"/>
                <w:i/>
                <w:noProof/>
              </w:rPr>
              <w:t>3.1.5</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
                <w:noProof/>
              </w:rPr>
              <w:t>Delivery &amp; Feedback</w:t>
            </w:r>
            <w:r>
              <w:rPr>
                <w:noProof/>
                <w:webHidden/>
              </w:rPr>
              <w:tab/>
            </w:r>
            <w:r>
              <w:rPr>
                <w:noProof/>
                <w:webHidden/>
              </w:rPr>
              <w:fldChar w:fldCharType="begin"/>
            </w:r>
            <w:r>
              <w:rPr>
                <w:noProof/>
                <w:webHidden/>
              </w:rPr>
              <w:instrText xml:space="preserve"> PAGEREF _Toc210928968 \h </w:instrText>
            </w:r>
            <w:r>
              <w:rPr>
                <w:noProof/>
                <w:webHidden/>
              </w:rPr>
            </w:r>
            <w:r>
              <w:rPr>
                <w:noProof/>
                <w:webHidden/>
              </w:rPr>
              <w:fldChar w:fldCharType="separate"/>
            </w:r>
            <w:r>
              <w:rPr>
                <w:noProof/>
                <w:webHidden/>
              </w:rPr>
              <w:t>31</w:t>
            </w:r>
            <w:r>
              <w:rPr>
                <w:noProof/>
                <w:webHidden/>
              </w:rPr>
              <w:fldChar w:fldCharType="end"/>
            </w:r>
          </w:hyperlink>
        </w:p>
        <w:p w14:paraId="381A29D9" w14:textId="12D5AAD8" w:rsidR="00BB2355" w:rsidRDefault="00BB2355">
          <w:pPr>
            <w:pStyle w:val="TOC2"/>
            <w:tabs>
              <w:tab w:val="left" w:pos="88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69" w:history="1">
            <w:r w:rsidRPr="00636486">
              <w:rPr>
                <w:rStyle w:val="Hyperlink"/>
                <w:iCs/>
                <w:noProof/>
              </w:rPr>
              <w:t>3.2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Alur Penelitian</w:t>
            </w:r>
            <w:r>
              <w:rPr>
                <w:noProof/>
                <w:webHidden/>
              </w:rPr>
              <w:tab/>
            </w:r>
            <w:r>
              <w:rPr>
                <w:noProof/>
                <w:webHidden/>
              </w:rPr>
              <w:fldChar w:fldCharType="begin"/>
            </w:r>
            <w:r>
              <w:rPr>
                <w:noProof/>
                <w:webHidden/>
              </w:rPr>
              <w:instrText xml:space="preserve"> PAGEREF _Toc210928969 \h </w:instrText>
            </w:r>
            <w:r>
              <w:rPr>
                <w:noProof/>
                <w:webHidden/>
              </w:rPr>
            </w:r>
            <w:r>
              <w:rPr>
                <w:noProof/>
                <w:webHidden/>
              </w:rPr>
              <w:fldChar w:fldCharType="separate"/>
            </w:r>
            <w:r>
              <w:rPr>
                <w:noProof/>
                <w:webHidden/>
              </w:rPr>
              <w:t>32</w:t>
            </w:r>
            <w:r>
              <w:rPr>
                <w:noProof/>
                <w:webHidden/>
              </w:rPr>
              <w:fldChar w:fldCharType="end"/>
            </w:r>
          </w:hyperlink>
        </w:p>
        <w:p w14:paraId="5EC44CA9" w14:textId="09ED55FE"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0" w:history="1">
            <w:r w:rsidRPr="00636486">
              <w:rPr>
                <w:rStyle w:val="Hyperlink"/>
                <w:iCs/>
                <w:noProof/>
              </w:rPr>
              <w:t>3.2.1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Penelitian Mulai</w:t>
            </w:r>
            <w:r>
              <w:rPr>
                <w:noProof/>
                <w:webHidden/>
              </w:rPr>
              <w:tab/>
            </w:r>
            <w:r>
              <w:rPr>
                <w:noProof/>
                <w:webHidden/>
              </w:rPr>
              <w:fldChar w:fldCharType="begin"/>
            </w:r>
            <w:r>
              <w:rPr>
                <w:noProof/>
                <w:webHidden/>
              </w:rPr>
              <w:instrText xml:space="preserve"> PAGEREF _Toc210928970 \h </w:instrText>
            </w:r>
            <w:r>
              <w:rPr>
                <w:noProof/>
                <w:webHidden/>
              </w:rPr>
            </w:r>
            <w:r>
              <w:rPr>
                <w:noProof/>
                <w:webHidden/>
              </w:rPr>
              <w:fldChar w:fldCharType="separate"/>
            </w:r>
            <w:r>
              <w:rPr>
                <w:noProof/>
                <w:webHidden/>
              </w:rPr>
              <w:t>32</w:t>
            </w:r>
            <w:r>
              <w:rPr>
                <w:noProof/>
                <w:webHidden/>
              </w:rPr>
              <w:fldChar w:fldCharType="end"/>
            </w:r>
          </w:hyperlink>
        </w:p>
        <w:p w14:paraId="2BBDDFA4" w14:textId="769369AA"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1" w:history="1">
            <w:r w:rsidRPr="00636486">
              <w:rPr>
                <w:rStyle w:val="Hyperlink"/>
                <w:iCs/>
                <w:noProof/>
              </w:rPr>
              <w:t>3.2.2</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Pendefinisian Masalah</w:t>
            </w:r>
            <w:r>
              <w:rPr>
                <w:noProof/>
                <w:webHidden/>
              </w:rPr>
              <w:tab/>
            </w:r>
            <w:r>
              <w:rPr>
                <w:noProof/>
                <w:webHidden/>
              </w:rPr>
              <w:fldChar w:fldCharType="begin"/>
            </w:r>
            <w:r>
              <w:rPr>
                <w:noProof/>
                <w:webHidden/>
              </w:rPr>
              <w:instrText xml:space="preserve"> PAGEREF _Toc210928971 \h </w:instrText>
            </w:r>
            <w:r>
              <w:rPr>
                <w:noProof/>
                <w:webHidden/>
              </w:rPr>
            </w:r>
            <w:r>
              <w:rPr>
                <w:noProof/>
                <w:webHidden/>
              </w:rPr>
              <w:fldChar w:fldCharType="separate"/>
            </w:r>
            <w:r>
              <w:rPr>
                <w:noProof/>
                <w:webHidden/>
              </w:rPr>
              <w:t>33</w:t>
            </w:r>
            <w:r>
              <w:rPr>
                <w:noProof/>
                <w:webHidden/>
              </w:rPr>
              <w:fldChar w:fldCharType="end"/>
            </w:r>
          </w:hyperlink>
        </w:p>
        <w:p w14:paraId="2E394DCD" w14:textId="731F1837"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2" w:history="1">
            <w:r w:rsidRPr="00636486">
              <w:rPr>
                <w:rStyle w:val="Hyperlink"/>
                <w:iCs/>
                <w:noProof/>
              </w:rPr>
              <w:t>3.2.3</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Melakukan Riset, Menyebarkan Kuesioner, dan Melakukan Studi Dokumentasi</w:t>
            </w:r>
            <w:r>
              <w:rPr>
                <w:noProof/>
                <w:webHidden/>
              </w:rPr>
              <w:tab/>
            </w:r>
            <w:r>
              <w:rPr>
                <w:noProof/>
                <w:webHidden/>
              </w:rPr>
              <w:fldChar w:fldCharType="begin"/>
            </w:r>
            <w:r>
              <w:rPr>
                <w:noProof/>
                <w:webHidden/>
              </w:rPr>
              <w:instrText xml:space="preserve"> PAGEREF _Toc210928972 \h </w:instrText>
            </w:r>
            <w:r>
              <w:rPr>
                <w:noProof/>
                <w:webHidden/>
              </w:rPr>
            </w:r>
            <w:r>
              <w:rPr>
                <w:noProof/>
                <w:webHidden/>
              </w:rPr>
              <w:fldChar w:fldCharType="separate"/>
            </w:r>
            <w:r>
              <w:rPr>
                <w:noProof/>
                <w:webHidden/>
              </w:rPr>
              <w:t>33</w:t>
            </w:r>
            <w:r>
              <w:rPr>
                <w:noProof/>
                <w:webHidden/>
              </w:rPr>
              <w:fldChar w:fldCharType="end"/>
            </w:r>
          </w:hyperlink>
        </w:p>
        <w:p w14:paraId="676A864A" w14:textId="57AE6B94"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3" w:history="1">
            <w:r w:rsidRPr="00636486">
              <w:rPr>
                <w:rStyle w:val="Hyperlink"/>
                <w:iCs/>
                <w:noProof/>
              </w:rPr>
              <w:t>3.2.4</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Hasil Kuesioner</w:t>
            </w:r>
            <w:r>
              <w:rPr>
                <w:noProof/>
                <w:webHidden/>
              </w:rPr>
              <w:tab/>
            </w:r>
            <w:r>
              <w:rPr>
                <w:noProof/>
                <w:webHidden/>
              </w:rPr>
              <w:fldChar w:fldCharType="begin"/>
            </w:r>
            <w:r>
              <w:rPr>
                <w:noProof/>
                <w:webHidden/>
              </w:rPr>
              <w:instrText xml:space="preserve"> PAGEREF _Toc210928973 \h </w:instrText>
            </w:r>
            <w:r>
              <w:rPr>
                <w:noProof/>
                <w:webHidden/>
              </w:rPr>
            </w:r>
            <w:r>
              <w:rPr>
                <w:noProof/>
                <w:webHidden/>
              </w:rPr>
              <w:fldChar w:fldCharType="separate"/>
            </w:r>
            <w:r>
              <w:rPr>
                <w:noProof/>
                <w:webHidden/>
              </w:rPr>
              <w:t>33</w:t>
            </w:r>
            <w:r>
              <w:rPr>
                <w:noProof/>
                <w:webHidden/>
              </w:rPr>
              <w:fldChar w:fldCharType="end"/>
            </w:r>
          </w:hyperlink>
        </w:p>
        <w:p w14:paraId="7CAEB665" w14:textId="1D0C2C25"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4" w:history="1">
            <w:r w:rsidRPr="00636486">
              <w:rPr>
                <w:rStyle w:val="Hyperlink"/>
                <w:iCs/>
                <w:noProof/>
              </w:rPr>
              <w:t>3.2.5</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Menyusun Rencana Fitur Utama Sistem</w:t>
            </w:r>
            <w:r>
              <w:rPr>
                <w:noProof/>
                <w:webHidden/>
              </w:rPr>
              <w:tab/>
            </w:r>
            <w:r>
              <w:rPr>
                <w:noProof/>
                <w:webHidden/>
              </w:rPr>
              <w:fldChar w:fldCharType="begin"/>
            </w:r>
            <w:r>
              <w:rPr>
                <w:noProof/>
                <w:webHidden/>
              </w:rPr>
              <w:instrText xml:space="preserve"> PAGEREF _Toc210928974 \h </w:instrText>
            </w:r>
            <w:r>
              <w:rPr>
                <w:noProof/>
                <w:webHidden/>
              </w:rPr>
            </w:r>
            <w:r>
              <w:rPr>
                <w:noProof/>
                <w:webHidden/>
              </w:rPr>
              <w:fldChar w:fldCharType="separate"/>
            </w:r>
            <w:r>
              <w:rPr>
                <w:noProof/>
                <w:webHidden/>
              </w:rPr>
              <w:t>33</w:t>
            </w:r>
            <w:r>
              <w:rPr>
                <w:noProof/>
                <w:webHidden/>
              </w:rPr>
              <w:fldChar w:fldCharType="end"/>
            </w:r>
          </w:hyperlink>
        </w:p>
        <w:p w14:paraId="55984803" w14:textId="47E65A53"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5" w:history="1">
            <w:r w:rsidRPr="00636486">
              <w:rPr>
                <w:rStyle w:val="Hyperlink"/>
                <w:iCs/>
                <w:noProof/>
              </w:rPr>
              <w:t>3.2.6</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Membuat Rancangan Awal Sistem</w:t>
            </w:r>
            <w:r>
              <w:rPr>
                <w:noProof/>
                <w:webHidden/>
              </w:rPr>
              <w:tab/>
            </w:r>
            <w:r>
              <w:rPr>
                <w:noProof/>
                <w:webHidden/>
              </w:rPr>
              <w:fldChar w:fldCharType="begin"/>
            </w:r>
            <w:r>
              <w:rPr>
                <w:noProof/>
                <w:webHidden/>
              </w:rPr>
              <w:instrText xml:space="preserve"> PAGEREF _Toc210928975 \h </w:instrText>
            </w:r>
            <w:r>
              <w:rPr>
                <w:noProof/>
                <w:webHidden/>
              </w:rPr>
            </w:r>
            <w:r>
              <w:rPr>
                <w:noProof/>
                <w:webHidden/>
              </w:rPr>
              <w:fldChar w:fldCharType="separate"/>
            </w:r>
            <w:r>
              <w:rPr>
                <w:noProof/>
                <w:webHidden/>
              </w:rPr>
              <w:t>33</w:t>
            </w:r>
            <w:r>
              <w:rPr>
                <w:noProof/>
                <w:webHidden/>
              </w:rPr>
              <w:fldChar w:fldCharType="end"/>
            </w:r>
          </w:hyperlink>
        </w:p>
        <w:p w14:paraId="4E0F76BA" w14:textId="3EFF0487"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6" w:history="1">
            <w:r w:rsidRPr="00636486">
              <w:rPr>
                <w:rStyle w:val="Hyperlink"/>
                <w:iCs/>
                <w:noProof/>
              </w:rPr>
              <w:t>3.2.7</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Membangun Sistem Berbasis Web dan Implementasi Fitur Utama</w:t>
            </w:r>
            <w:r>
              <w:rPr>
                <w:noProof/>
                <w:webHidden/>
              </w:rPr>
              <w:tab/>
              <w:t>......................................................................................................</w:t>
            </w:r>
            <w:r>
              <w:rPr>
                <w:noProof/>
                <w:webHidden/>
              </w:rPr>
              <w:fldChar w:fldCharType="begin"/>
            </w:r>
            <w:r>
              <w:rPr>
                <w:noProof/>
                <w:webHidden/>
              </w:rPr>
              <w:instrText xml:space="preserve"> PAGEREF _Toc210928976 \h </w:instrText>
            </w:r>
            <w:r>
              <w:rPr>
                <w:noProof/>
                <w:webHidden/>
              </w:rPr>
            </w:r>
            <w:r>
              <w:rPr>
                <w:noProof/>
                <w:webHidden/>
              </w:rPr>
              <w:fldChar w:fldCharType="separate"/>
            </w:r>
            <w:r>
              <w:rPr>
                <w:noProof/>
                <w:webHidden/>
              </w:rPr>
              <w:t>33</w:t>
            </w:r>
            <w:r>
              <w:rPr>
                <w:noProof/>
                <w:webHidden/>
              </w:rPr>
              <w:fldChar w:fldCharType="end"/>
            </w:r>
          </w:hyperlink>
        </w:p>
        <w:p w14:paraId="424A9D07" w14:textId="688143D6"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7" w:history="1">
            <w:r w:rsidRPr="00636486">
              <w:rPr>
                <w:rStyle w:val="Hyperlink"/>
                <w:iCs/>
                <w:noProof/>
              </w:rPr>
              <w:t>3.2.8</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Pengujian Sistem</w:t>
            </w:r>
            <w:r>
              <w:rPr>
                <w:noProof/>
                <w:webHidden/>
              </w:rPr>
              <w:tab/>
            </w:r>
            <w:r>
              <w:rPr>
                <w:noProof/>
                <w:webHidden/>
              </w:rPr>
              <w:fldChar w:fldCharType="begin"/>
            </w:r>
            <w:r>
              <w:rPr>
                <w:noProof/>
                <w:webHidden/>
              </w:rPr>
              <w:instrText xml:space="preserve"> PAGEREF _Toc210928977 \h </w:instrText>
            </w:r>
            <w:r>
              <w:rPr>
                <w:noProof/>
                <w:webHidden/>
              </w:rPr>
            </w:r>
            <w:r>
              <w:rPr>
                <w:noProof/>
                <w:webHidden/>
              </w:rPr>
              <w:fldChar w:fldCharType="separate"/>
            </w:r>
            <w:r>
              <w:rPr>
                <w:noProof/>
                <w:webHidden/>
              </w:rPr>
              <w:t>33</w:t>
            </w:r>
            <w:r>
              <w:rPr>
                <w:noProof/>
                <w:webHidden/>
              </w:rPr>
              <w:fldChar w:fldCharType="end"/>
            </w:r>
          </w:hyperlink>
        </w:p>
        <w:p w14:paraId="4376FF1E" w14:textId="1F9E508B"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8" w:history="1">
            <w:r w:rsidRPr="00636486">
              <w:rPr>
                <w:rStyle w:val="Hyperlink"/>
                <w:iCs/>
                <w:noProof/>
              </w:rPr>
              <w:t>3.2.9</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Hasil Pengujian Sistem</w:t>
            </w:r>
            <w:r>
              <w:rPr>
                <w:noProof/>
                <w:webHidden/>
              </w:rPr>
              <w:tab/>
            </w:r>
            <w:r>
              <w:rPr>
                <w:noProof/>
                <w:webHidden/>
              </w:rPr>
              <w:fldChar w:fldCharType="begin"/>
            </w:r>
            <w:r>
              <w:rPr>
                <w:noProof/>
                <w:webHidden/>
              </w:rPr>
              <w:instrText xml:space="preserve"> PAGEREF _Toc210928978 \h </w:instrText>
            </w:r>
            <w:r>
              <w:rPr>
                <w:noProof/>
                <w:webHidden/>
              </w:rPr>
            </w:r>
            <w:r>
              <w:rPr>
                <w:noProof/>
                <w:webHidden/>
              </w:rPr>
              <w:fldChar w:fldCharType="separate"/>
            </w:r>
            <w:r>
              <w:rPr>
                <w:noProof/>
                <w:webHidden/>
              </w:rPr>
              <w:t>34</w:t>
            </w:r>
            <w:r>
              <w:rPr>
                <w:noProof/>
                <w:webHidden/>
              </w:rPr>
              <w:fldChar w:fldCharType="end"/>
            </w:r>
          </w:hyperlink>
        </w:p>
        <w:p w14:paraId="4725F91D" w14:textId="5692E870"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79" w:history="1">
            <w:r w:rsidRPr="00636486">
              <w:rPr>
                <w:rStyle w:val="Hyperlink"/>
                <w:iCs/>
                <w:noProof/>
              </w:rPr>
              <w:t>3.2.10</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Analisis Hasil, Kesimpulan, dan Laporan</w:t>
            </w:r>
            <w:r>
              <w:rPr>
                <w:noProof/>
                <w:webHidden/>
              </w:rPr>
              <w:tab/>
            </w:r>
            <w:r>
              <w:rPr>
                <w:noProof/>
                <w:webHidden/>
              </w:rPr>
              <w:fldChar w:fldCharType="begin"/>
            </w:r>
            <w:r>
              <w:rPr>
                <w:noProof/>
                <w:webHidden/>
              </w:rPr>
              <w:instrText xml:space="preserve"> PAGEREF _Toc210928979 \h </w:instrText>
            </w:r>
            <w:r>
              <w:rPr>
                <w:noProof/>
                <w:webHidden/>
              </w:rPr>
            </w:r>
            <w:r>
              <w:rPr>
                <w:noProof/>
                <w:webHidden/>
              </w:rPr>
              <w:fldChar w:fldCharType="separate"/>
            </w:r>
            <w:r>
              <w:rPr>
                <w:noProof/>
                <w:webHidden/>
              </w:rPr>
              <w:t>34</w:t>
            </w:r>
            <w:r>
              <w:rPr>
                <w:noProof/>
                <w:webHidden/>
              </w:rPr>
              <w:fldChar w:fldCharType="end"/>
            </w:r>
          </w:hyperlink>
        </w:p>
        <w:p w14:paraId="16D2B7DC" w14:textId="606BDBE8" w:rsidR="00BB2355" w:rsidRDefault="00BB2355">
          <w:pPr>
            <w:pStyle w:val="TOC3"/>
            <w:tabs>
              <w:tab w:val="left" w:pos="1440"/>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80" w:history="1">
            <w:r w:rsidRPr="00636486">
              <w:rPr>
                <w:rStyle w:val="Hyperlink"/>
                <w:iCs/>
                <w:noProof/>
              </w:rPr>
              <w:t>3.2.11</w:t>
            </w:r>
            <w:r>
              <w:rPr>
                <w:rFonts w:asciiTheme="minorHAnsi" w:eastAsiaTheme="minorEastAsia" w:hAnsiTheme="minorHAnsi" w:cstheme="minorBidi"/>
                <w:noProof/>
                <w:kern w:val="2"/>
                <w:sz w:val="24"/>
                <w:szCs w:val="24"/>
                <w:lang w:val="en-ID" w:eastAsia="en-ID"/>
                <w14:ligatures w14:val="standardContextual"/>
              </w:rPr>
              <w:tab/>
            </w:r>
            <w:r w:rsidRPr="00636486">
              <w:rPr>
                <w:rStyle w:val="Hyperlink"/>
                <w:iCs/>
                <w:noProof/>
              </w:rPr>
              <w:t>Penelitian Selesai</w:t>
            </w:r>
            <w:r>
              <w:rPr>
                <w:noProof/>
                <w:webHidden/>
              </w:rPr>
              <w:tab/>
            </w:r>
            <w:r>
              <w:rPr>
                <w:noProof/>
                <w:webHidden/>
              </w:rPr>
              <w:fldChar w:fldCharType="begin"/>
            </w:r>
            <w:r>
              <w:rPr>
                <w:noProof/>
                <w:webHidden/>
              </w:rPr>
              <w:instrText xml:space="preserve"> PAGEREF _Toc210928980 \h </w:instrText>
            </w:r>
            <w:r>
              <w:rPr>
                <w:noProof/>
                <w:webHidden/>
              </w:rPr>
            </w:r>
            <w:r>
              <w:rPr>
                <w:noProof/>
                <w:webHidden/>
              </w:rPr>
              <w:fldChar w:fldCharType="separate"/>
            </w:r>
            <w:r>
              <w:rPr>
                <w:noProof/>
                <w:webHidden/>
              </w:rPr>
              <w:t>34</w:t>
            </w:r>
            <w:r>
              <w:rPr>
                <w:noProof/>
                <w:webHidden/>
              </w:rPr>
              <w:fldChar w:fldCharType="end"/>
            </w:r>
          </w:hyperlink>
        </w:p>
        <w:p w14:paraId="2CE44319" w14:textId="46DF538E"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81" w:history="1">
            <w:r w:rsidRPr="00636486">
              <w:rPr>
                <w:rStyle w:val="Hyperlink"/>
                <w:noProof/>
              </w:rPr>
              <w:t>BAB IV JADWAL KERJA</w:t>
            </w:r>
            <w:r>
              <w:rPr>
                <w:noProof/>
                <w:webHidden/>
              </w:rPr>
              <w:tab/>
            </w:r>
            <w:r>
              <w:rPr>
                <w:noProof/>
                <w:webHidden/>
              </w:rPr>
              <w:fldChar w:fldCharType="begin"/>
            </w:r>
            <w:r>
              <w:rPr>
                <w:noProof/>
                <w:webHidden/>
              </w:rPr>
              <w:instrText xml:space="preserve"> PAGEREF _Toc210928981 \h </w:instrText>
            </w:r>
            <w:r>
              <w:rPr>
                <w:noProof/>
                <w:webHidden/>
              </w:rPr>
            </w:r>
            <w:r>
              <w:rPr>
                <w:noProof/>
                <w:webHidden/>
              </w:rPr>
              <w:fldChar w:fldCharType="separate"/>
            </w:r>
            <w:r>
              <w:rPr>
                <w:noProof/>
                <w:webHidden/>
              </w:rPr>
              <w:t>35</w:t>
            </w:r>
            <w:r>
              <w:rPr>
                <w:noProof/>
                <w:webHidden/>
              </w:rPr>
              <w:fldChar w:fldCharType="end"/>
            </w:r>
          </w:hyperlink>
        </w:p>
        <w:p w14:paraId="4BEED732" w14:textId="7A028F86" w:rsidR="00BB2355" w:rsidRDefault="00BB2355">
          <w:pPr>
            <w:pStyle w:val="TOC1"/>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8982" w:history="1">
            <w:r w:rsidRPr="00636486">
              <w:rPr>
                <w:rStyle w:val="Hyperlink"/>
                <w:noProof/>
              </w:rPr>
              <w:t>DAFTAR PUSTAKA</w:t>
            </w:r>
            <w:r>
              <w:rPr>
                <w:noProof/>
                <w:webHidden/>
              </w:rPr>
              <w:tab/>
            </w:r>
            <w:r>
              <w:rPr>
                <w:noProof/>
                <w:webHidden/>
              </w:rPr>
              <w:fldChar w:fldCharType="begin"/>
            </w:r>
            <w:r>
              <w:rPr>
                <w:noProof/>
                <w:webHidden/>
              </w:rPr>
              <w:instrText xml:space="preserve"> PAGEREF _Toc210928982 \h </w:instrText>
            </w:r>
            <w:r>
              <w:rPr>
                <w:noProof/>
                <w:webHidden/>
              </w:rPr>
            </w:r>
            <w:r>
              <w:rPr>
                <w:noProof/>
                <w:webHidden/>
              </w:rPr>
              <w:fldChar w:fldCharType="separate"/>
            </w:r>
            <w:r>
              <w:rPr>
                <w:noProof/>
                <w:webHidden/>
              </w:rPr>
              <w:t>37</w:t>
            </w:r>
            <w:r>
              <w:rPr>
                <w:noProof/>
                <w:webHidden/>
              </w:rPr>
              <w:fldChar w:fldCharType="end"/>
            </w:r>
          </w:hyperlink>
        </w:p>
        <w:p w14:paraId="0D854120" w14:textId="4F490FAD" w:rsidR="00BB2355" w:rsidRDefault="00BB2355">
          <w:r>
            <w:rPr>
              <w:b/>
              <w:bCs/>
              <w:noProof/>
            </w:rPr>
            <w:fldChar w:fldCharType="end"/>
          </w:r>
        </w:p>
      </w:sdtContent>
    </w:sdt>
    <w:p w14:paraId="386FDE1B" w14:textId="77777777" w:rsidR="00062B37" w:rsidRPr="005B0B47" w:rsidRDefault="00000000" w:rsidP="00FA62F9">
      <w:r w:rsidRPr="005B0B47">
        <w:br w:type="page"/>
      </w:r>
    </w:p>
    <w:p w14:paraId="36A88548" w14:textId="77777777" w:rsidR="00062B37" w:rsidRDefault="00000000" w:rsidP="00FA62F9">
      <w:pPr>
        <w:pStyle w:val="Heading1"/>
        <w:jc w:val="center"/>
      </w:pPr>
      <w:bookmarkStart w:id="2" w:name="_Toc210928929"/>
      <w:r w:rsidRPr="005B0B47">
        <w:t>DAFTAR TABEL</w:t>
      </w:r>
      <w:bookmarkEnd w:id="2"/>
    </w:p>
    <w:p w14:paraId="3730AB13" w14:textId="5DAEF044" w:rsidR="00BB2355" w:rsidRDefault="00BB2355">
      <w:pPr>
        <w:pStyle w:val="TableofFigures"/>
        <w:tabs>
          <w:tab w:val="right" w:leader="dot" w:pos="7927"/>
        </w:tabs>
        <w:rPr>
          <w:noProof/>
        </w:rPr>
      </w:pPr>
      <w:r>
        <w:fldChar w:fldCharType="begin"/>
      </w:r>
      <w:r>
        <w:instrText xml:space="preserve"> TOC \h \z \c "Tabel 2." </w:instrText>
      </w:r>
      <w:r>
        <w:fldChar w:fldCharType="separate"/>
      </w:r>
      <w:hyperlink w:anchor="_Toc210929025" w:history="1">
        <w:r w:rsidRPr="006A2CE5">
          <w:rPr>
            <w:rStyle w:val="Hyperlink"/>
            <w:noProof/>
          </w:rPr>
          <w:t>Tabel 2.1 State of the Art</w:t>
        </w:r>
        <w:r>
          <w:rPr>
            <w:noProof/>
            <w:webHidden/>
          </w:rPr>
          <w:tab/>
        </w:r>
        <w:r>
          <w:rPr>
            <w:noProof/>
            <w:webHidden/>
          </w:rPr>
          <w:fldChar w:fldCharType="begin"/>
        </w:r>
        <w:r>
          <w:rPr>
            <w:noProof/>
            <w:webHidden/>
          </w:rPr>
          <w:instrText xml:space="preserve"> PAGEREF _Toc210929025 \h </w:instrText>
        </w:r>
        <w:r>
          <w:rPr>
            <w:noProof/>
            <w:webHidden/>
          </w:rPr>
        </w:r>
        <w:r>
          <w:rPr>
            <w:noProof/>
            <w:webHidden/>
          </w:rPr>
          <w:fldChar w:fldCharType="separate"/>
        </w:r>
        <w:r>
          <w:rPr>
            <w:noProof/>
            <w:webHidden/>
          </w:rPr>
          <w:t>11</w:t>
        </w:r>
        <w:r>
          <w:rPr>
            <w:noProof/>
            <w:webHidden/>
          </w:rPr>
          <w:fldChar w:fldCharType="end"/>
        </w:r>
      </w:hyperlink>
    </w:p>
    <w:p w14:paraId="611FC30E" w14:textId="230B1DBB" w:rsidR="00BB2355" w:rsidRDefault="00BB2355">
      <w:pPr>
        <w:pStyle w:val="TableofFigures"/>
        <w:tabs>
          <w:tab w:val="right" w:leader="dot" w:pos="7927"/>
        </w:tabs>
        <w:rPr>
          <w:noProof/>
        </w:rPr>
      </w:pPr>
      <w:hyperlink w:anchor="_Toc210929026" w:history="1">
        <w:r w:rsidRPr="006A2CE5">
          <w:rPr>
            <w:rStyle w:val="Hyperlink"/>
            <w:noProof/>
          </w:rPr>
          <w:t>Tabel 2.2 Entity Relationship Diagram</w:t>
        </w:r>
        <w:r>
          <w:rPr>
            <w:noProof/>
            <w:webHidden/>
          </w:rPr>
          <w:tab/>
        </w:r>
        <w:r>
          <w:rPr>
            <w:noProof/>
            <w:webHidden/>
          </w:rPr>
          <w:fldChar w:fldCharType="begin"/>
        </w:r>
        <w:r>
          <w:rPr>
            <w:noProof/>
            <w:webHidden/>
          </w:rPr>
          <w:instrText xml:space="preserve"> PAGEREF _Toc210929026 \h </w:instrText>
        </w:r>
        <w:r>
          <w:rPr>
            <w:noProof/>
            <w:webHidden/>
          </w:rPr>
        </w:r>
        <w:r>
          <w:rPr>
            <w:noProof/>
            <w:webHidden/>
          </w:rPr>
          <w:fldChar w:fldCharType="separate"/>
        </w:r>
        <w:r>
          <w:rPr>
            <w:noProof/>
            <w:webHidden/>
          </w:rPr>
          <w:t>17</w:t>
        </w:r>
        <w:r>
          <w:rPr>
            <w:noProof/>
            <w:webHidden/>
          </w:rPr>
          <w:fldChar w:fldCharType="end"/>
        </w:r>
      </w:hyperlink>
    </w:p>
    <w:p w14:paraId="1A8AD10C" w14:textId="62FE7F98" w:rsidR="00BB2355" w:rsidRDefault="00BB2355">
      <w:pPr>
        <w:pStyle w:val="TableofFigures"/>
        <w:tabs>
          <w:tab w:val="right" w:leader="dot" w:pos="7927"/>
        </w:tabs>
        <w:rPr>
          <w:noProof/>
        </w:rPr>
      </w:pPr>
      <w:hyperlink w:anchor="_Toc210929027" w:history="1">
        <w:r w:rsidRPr="006A2CE5">
          <w:rPr>
            <w:rStyle w:val="Hyperlink"/>
            <w:noProof/>
          </w:rPr>
          <w:t>Tabel 2.3 Use Case Diagram</w:t>
        </w:r>
        <w:r>
          <w:rPr>
            <w:noProof/>
            <w:webHidden/>
          </w:rPr>
          <w:tab/>
        </w:r>
        <w:r>
          <w:rPr>
            <w:noProof/>
            <w:webHidden/>
          </w:rPr>
          <w:fldChar w:fldCharType="begin"/>
        </w:r>
        <w:r>
          <w:rPr>
            <w:noProof/>
            <w:webHidden/>
          </w:rPr>
          <w:instrText xml:space="preserve"> PAGEREF _Toc210929027 \h </w:instrText>
        </w:r>
        <w:r>
          <w:rPr>
            <w:noProof/>
            <w:webHidden/>
          </w:rPr>
        </w:r>
        <w:r>
          <w:rPr>
            <w:noProof/>
            <w:webHidden/>
          </w:rPr>
          <w:fldChar w:fldCharType="separate"/>
        </w:r>
        <w:r>
          <w:rPr>
            <w:noProof/>
            <w:webHidden/>
          </w:rPr>
          <w:t>20</w:t>
        </w:r>
        <w:r>
          <w:rPr>
            <w:noProof/>
            <w:webHidden/>
          </w:rPr>
          <w:fldChar w:fldCharType="end"/>
        </w:r>
      </w:hyperlink>
    </w:p>
    <w:p w14:paraId="5A826E7B" w14:textId="22D3DE96" w:rsidR="00BB2355" w:rsidRDefault="00BB2355">
      <w:pPr>
        <w:pStyle w:val="TableofFigures"/>
        <w:tabs>
          <w:tab w:val="right" w:leader="dot" w:pos="7927"/>
        </w:tabs>
        <w:rPr>
          <w:noProof/>
        </w:rPr>
      </w:pPr>
      <w:hyperlink w:anchor="_Toc210929028" w:history="1">
        <w:r w:rsidRPr="006A2CE5">
          <w:rPr>
            <w:rStyle w:val="Hyperlink"/>
            <w:noProof/>
          </w:rPr>
          <w:t>Tabel 2.4 Activity Diagram</w:t>
        </w:r>
        <w:r>
          <w:rPr>
            <w:noProof/>
            <w:webHidden/>
          </w:rPr>
          <w:tab/>
        </w:r>
        <w:r>
          <w:rPr>
            <w:noProof/>
            <w:webHidden/>
          </w:rPr>
          <w:fldChar w:fldCharType="begin"/>
        </w:r>
        <w:r>
          <w:rPr>
            <w:noProof/>
            <w:webHidden/>
          </w:rPr>
          <w:instrText xml:space="preserve"> PAGEREF _Toc210929028 \h </w:instrText>
        </w:r>
        <w:r>
          <w:rPr>
            <w:noProof/>
            <w:webHidden/>
          </w:rPr>
        </w:r>
        <w:r>
          <w:rPr>
            <w:noProof/>
            <w:webHidden/>
          </w:rPr>
          <w:fldChar w:fldCharType="separate"/>
        </w:r>
        <w:r>
          <w:rPr>
            <w:noProof/>
            <w:webHidden/>
          </w:rPr>
          <w:t>21</w:t>
        </w:r>
        <w:r>
          <w:rPr>
            <w:noProof/>
            <w:webHidden/>
          </w:rPr>
          <w:fldChar w:fldCharType="end"/>
        </w:r>
      </w:hyperlink>
    </w:p>
    <w:p w14:paraId="58D55C91" w14:textId="14C42452" w:rsidR="00BB2355" w:rsidRDefault="00BB2355">
      <w:pPr>
        <w:pStyle w:val="TableofFigures"/>
        <w:tabs>
          <w:tab w:val="right" w:leader="dot" w:pos="7927"/>
        </w:tabs>
        <w:rPr>
          <w:noProof/>
        </w:rPr>
      </w:pPr>
      <w:hyperlink w:anchor="_Toc210929029" w:history="1">
        <w:r w:rsidRPr="006A2CE5">
          <w:rPr>
            <w:rStyle w:val="Hyperlink"/>
            <w:noProof/>
          </w:rPr>
          <w:t>Tabel 2. 5 Sequence Diagram</w:t>
        </w:r>
        <w:r>
          <w:rPr>
            <w:noProof/>
            <w:webHidden/>
          </w:rPr>
          <w:tab/>
        </w:r>
        <w:r>
          <w:rPr>
            <w:noProof/>
            <w:webHidden/>
          </w:rPr>
          <w:fldChar w:fldCharType="begin"/>
        </w:r>
        <w:r>
          <w:rPr>
            <w:noProof/>
            <w:webHidden/>
          </w:rPr>
          <w:instrText xml:space="preserve"> PAGEREF _Toc210929029 \h </w:instrText>
        </w:r>
        <w:r>
          <w:rPr>
            <w:noProof/>
            <w:webHidden/>
          </w:rPr>
        </w:r>
        <w:r>
          <w:rPr>
            <w:noProof/>
            <w:webHidden/>
          </w:rPr>
          <w:fldChar w:fldCharType="separate"/>
        </w:r>
        <w:r>
          <w:rPr>
            <w:noProof/>
            <w:webHidden/>
          </w:rPr>
          <w:t>22</w:t>
        </w:r>
        <w:r>
          <w:rPr>
            <w:noProof/>
            <w:webHidden/>
          </w:rPr>
          <w:fldChar w:fldCharType="end"/>
        </w:r>
      </w:hyperlink>
    </w:p>
    <w:p w14:paraId="0C4D187F" w14:textId="22E55D03" w:rsidR="00BB2355" w:rsidRDefault="00BB2355">
      <w:pPr>
        <w:pStyle w:val="TableofFigures"/>
        <w:tabs>
          <w:tab w:val="right" w:leader="dot" w:pos="7927"/>
        </w:tabs>
        <w:rPr>
          <w:noProof/>
        </w:rPr>
      </w:pPr>
      <w:hyperlink w:anchor="_Toc210929030" w:history="1">
        <w:r w:rsidRPr="006A2CE5">
          <w:rPr>
            <w:rStyle w:val="Hyperlink"/>
            <w:noProof/>
          </w:rPr>
          <w:t>Tabel 2.6 Class Diagram</w:t>
        </w:r>
        <w:r>
          <w:rPr>
            <w:noProof/>
            <w:webHidden/>
          </w:rPr>
          <w:tab/>
        </w:r>
        <w:r>
          <w:rPr>
            <w:noProof/>
            <w:webHidden/>
          </w:rPr>
          <w:fldChar w:fldCharType="begin"/>
        </w:r>
        <w:r>
          <w:rPr>
            <w:noProof/>
            <w:webHidden/>
          </w:rPr>
          <w:instrText xml:space="preserve"> PAGEREF _Toc210929030 \h </w:instrText>
        </w:r>
        <w:r>
          <w:rPr>
            <w:noProof/>
            <w:webHidden/>
          </w:rPr>
        </w:r>
        <w:r>
          <w:rPr>
            <w:noProof/>
            <w:webHidden/>
          </w:rPr>
          <w:fldChar w:fldCharType="separate"/>
        </w:r>
        <w:r>
          <w:rPr>
            <w:noProof/>
            <w:webHidden/>
          </w:rPr>
          <w:t>23</w:t>
        </w:r>
        <w:r>
          <w:rPr>
            <w:noProof/>
            <w:webHidden/>
          </w:rPr>
          <w:fldChar w:fldCharType="end"/>
        </w:r>
      </w:hyperlink>
    </w:p>
    <w:p w14:paraId="04B1703F" w14:textId="05852EBA" w:rsidR="00BB2355" w:rsidRDefault="00BB2355">
      <w:pPr>
        <w:pStyle w:val="TableofFigures"/>
        <w:tabs>
          <w:tab w:val="right" w:leader="dot" w:pos="7927"/>
        </w:tabs>
        <w:rPr>
          <w:noProof/>
        </w:rPr>
      </w:pPr>
      <w:hyperlink w:anchor="_Toc210929031" w:history="1">
        <w:r w:rsidRPr="006A2CE5">
          <w:rPr>
            <w:rStyle w:val="Hyperlink"/>
            <w:iCs/>
            <w:noProof/>
            <w:lang w:val="id-ID"/>
          </w:rPr>
          <w:t>Tabel 2.7 Pertanyaan Kuesioner</w:t>
        </w:r>
        <w:r>
          <w:rPr>
            <w:noProof/>
            <w:webHidden/>
          </w:rPr>
          <w:tab/>
        </w:r>
        <w:r>
          <w:rPr>
            <w:noProof/>
            <w:webHidden/>
          </w:rPr>
          <w:fldChar w:fldCharType="begin"/>
        </w:r>
        <w:r>
          <w:rPr>
            <w:noProof/>
            <w:webHidden/>
          </w:rPr>
          <w:instrText xml:space="preserve"> PAGEREF _Toc210929031 \h </w:instrText>
        </w:r>
        <w:r>
          <w:rPr>
            <w:noProof/>
            <w:webHidden/>
          </w:rPr>
        </w:r>
        <w:r>
          <w:rPr>
            <w:noProof/>
            <w:webHidden/>
          </w:rPr>
          <w:fldChar w:fldCharType="separate"/>
        </w:r>
        <w:r>
          <w:rPr>
            <w:noProof/>
            <w:webHidden/>
          </w:rPr>
          <w:t>25</w:t>
        </w:r>
        <w:r>
          <w:rPr>
            <w:noProof/>
            <w:webHidden/>
          </w:rPr>
          <w:fldChar w:fldCharType="end"/>
        </w:r>
      </w:hyperlink>
    </w:p>
    <w:p w14:paraId="262BC587" w14:textId="76D4FDAB" w:rsidR="00BB2355" w:rsidRDefault="00BB2355">
      <w:pPr>
        <w:pStyle w:val="TableofFigures"/>
        <w:tabs>
          <w:tab w:val="right" w:leader="dot" w:pos="7927"/>
        </w:tabs>
        <w:rPr>
          <w:noProof/>
        </w:rPr>
      </w:pPr>
      <w:hyperlink w:anchor="_Toc210929032" w:history="1">
        <w:r w:rsidRPr="006A2CE5">
          <w:rPr>
            <w:rStyle w:val="Hyperlink"/>
            <w:noProof/>
          </w:rPr>
          <w:t>Tabel 2.8 Skor SUS</w:t>
        </w:r>
        <w:r>
          <w:rPr>
            <w:noProof/>
            <w:webHidden/>
          </w:rPr>
          <w:tab/>
        </w:r>
        <w:r>
          <w:rPr>
            <w:noProof/>
            <w:webHidden/>
          </w:rPr>
          <w:fldChar w:fldCharType="begin"/>
        </w:r>
        <w:r>
          <w:rPr>
            <w:noProof/>
            <w:webHidden/>
          </w:rPr>
          <w:instrText xml:space="preserve"> PAGEREF _Toc210929032 \h </w:instrText>
        </w:r>
        <w:r>
          <w:rPr>
            <w:noProof/>
            <w:webHidden/>
          </w:rPr>
        </w:r>
        <w:r>
          <w:rPr>
            <w:noProof/>
            <w:webHidden/>
          </w:rPr>
          <w:fldChar w:fldCharType="separate"/>
        </w:r>
        <w:r>
          <w:rPr>
            <w:noProof/>
            <w:webHidden/>
          </w:rPr>
          <w:t>26</w:t>
        </w:r>
        <w:r>
          <w:rPr>
            <w:noProof/>
            <w:webHidden/>
          </w:rPr>
          <w:fldChar w:fldCharType="end"/>
        </w:r>
      </w:hyperlink>
    </w:p>
    <w:p w14:paraId="78459F0F" w14:textId="03917F25" w:rsidR="00BB2355" w:rsidRDefault="00BB2355">
      <w:pPr>
        <w:pStyle w:val="TableofFigures"/>
        <w:tabs>
          <w:tab w:val="right" w:leader="dot" w:pos="7927"/>
        </w:tabs>
        <w:rPr>
          <w:noProof/>
        </w:rPr>
      </w:pPr>
      <w:hyperlink w:anchor="_Toc210929033" w:history="1">
        <w:r w:rsidRPr="006A2CE5">
          <w:rPr>
            <w:rStyle w:val="Hyperlink"/>
            <w:noProof/>
          </w:rPr>
          <w:t>Tabel 2.9 Skor rata-rata SUS</w:t>
        </w:r>
        <w:r>
          <w:rPr>
            <w:noProof/>
            <w:webHidden/>
          </w:rPr>
          <w:tab/>
        </w:r>
        <w:r>
          <w:rPr>
            <w:noProof/>
            <w:webHidden/>
          </w:rPr>
          <w:fldChar w:fldCharType="begin"/>
        </w:r>
        <w:r>
          <w:rPr>
            <w:noProof/>
            <w:webHidden/>
          </w:rPr>
          <w:instrText xml:space="preserve"> PAGEREF _Toc210929033 \h </w:instrText>
        </w:r>
        <w:r>
          <w:rPr>
            <w:noProof/>
            <w:webHidden/>
          </w:rPr>
        </w:r>
        <w:r>
          <w:rPr>
            <w:noProof/>
            <w:webHidden/>
          </w:rPr>
          <w:fldChar w:fldCharType="separate"/>
        </w:r>
        <w:r>
          <w:rPr>
            <w:noProof/>
            <w:webHidden/>
          </w:rPr>
          <w:t>26</w:t>
        </w:r>
        <w:r>
          <w:rPr>
            <w:noProof/>
            <w:webHidden/>
          </w:rPr>
          <w:fldChar w:fldCharType="end"/>
        </w:r>
      </w:hyperlink>
    </w:p>
    <w:p w14:paraId="48D1466E" w14:textId="495C7968" w:rsidR="00FD5C7D" w:rsidRPr="00FD5C7D" w:rsidRDefault="00BB2355" w:rsidP="00FD5C7D">
      <w:pPr>
        <w:tabs>
          <w:tab w:val="left" w:pos="3417"/>
        </w:tabs>
        <w:rPr>
          <w:noProof/>
        </w:rPr>
      </w:pPr>
      <w:r>
        <w:fldChar w:fldCharType="end"/>
      </w:r>
      <w:r w:rsidR="00FD5C7D">
        <w:fldChar w:fldCharType="begin"/>
      </w:r>
      <w:r w:rsidR="00FD5C7D">
        <w:instrText xml:space="preserve"> TOC \h \z \c "Tabel 4." </w:instrText>
      </w:r>
      <w:r w:rsidR="00FD5C7D">
        <w:fldChar w:fldCharType="separate"/>
      </w:r>
      <w:hyperlink w:anchor="_Toc212036859" w:history="1">
        <w:r w:rsidR="00FD5C7D" w:rsidRPr="00313307">
          <w:rPr>
            <w:rStyle w:val="Hyperlink"/>
            <w:noProof/>
          </w:rPr>
          <w:t>Tabel 4.1 Jadwal Kerja</w:t>
        </w:r>
        <w:r w:rsidR="00FD5C7D">
          <w:rPr>
            <w:noProof/>
            <w:webHidden/>
          </w:rPr>
          <w:t xml:space="preserve"> ........................................................................................</w:t>
        </w:r>
        <w:r w:rsidR="00FD5C7D">
          <w:rPr>
            <w:noProof/>
            <w:webHidden/>
          </w:rPr>
          <w:fldChar w:fldCharType="begin"/>
        </w:r>
        <w:r w:rsidR="00FD5C7D">
          <w:rPr>
            <w:noProof/>
            <w:webHidden/>
          </w:rPr>
          <w:instrText xml:space="preserve"> PAGEREF _Toc212036859 \h </w:instrText>
        </w:r>
        <w:r w:rsidR="00FD5C7D">
          <w:rPr>
            <w:noProof/>
            <w:webHidden/>
          </w:rPr>
        </w:r>
        <w:r w:rsidR="00FD5C7D">
          <w:rPr>
            <w:noProof/>
            <w:webHidden/>
          </w:rPr>
          <w:fldChar w:fldCharType="separate"/>
        </w:r>
        <w:r w:rsidR="00FD5C7D">
          <w:rPr>
            <w:noProof/>
            <w:webHidden/>
          </w:rPr>
          <w:t>35</w:t>
        </w:r>
        <w:r w:rsidR="00FD5C7D">
          <w:rPr>
            <w:noProof/>
            <w:webHidden/>
          </w:rPr>
          <w:fldChar w:fldCharType="end"/>
        </w:r>
      </w:hyperlink>
    </w:p>
    <w:p w14:paraId="2ADEE929" w14:textId="40358723" w:rsidR="00682A2A" w:rsidRPr="00FD5C7D" w:rsidRDefault="00FD5C7D" w:rsidP="00FD5C7D">
      <w:pPr>
        <w:tabs>
          <w:tab w:val="left" w:pos="3417"/>
        </w:tabs>
        <w:rPr>
          <w:noProof/>
        </w:rPr>
      </w:pPr>
      <w:r>
        <w:fldChar w:fldCharType="end"/>
      </w:r>
      <w:r w:rsidR="00682A2A">
        <w:fldChar w:fldCharType="begin"/>
      </w:r>
      <w:r w:rsidR="00682A2A">
        <w:instrText xml:space="preserve"> TOC \h \z \c "Tabel 4." </w:instrText>
      </w:r>
      <w:r w:rsidR="00682A2A">
        <w:fldChar w:fldCharType="separate"/>
      </w:r>
      <w:hyperlink w:anchor="_Toc210929314" w:history="1"/>
    </w:p>
    <w:p w14:paraId="3393E17B" w14:textId="12B8D1D4" w:rsidR="00BB2355" w:rsidRPr="00BB2355" w:rsidRDefault="00682A2A" w:rsidP="00BB2355">
      <w:r>
        <w:fldChar w:fldCharType="end"/>
      </w:r>
    </w:p>
    <w:p w14:paraId="321CE7C7" w14:textId="77777777" w:rsidR="00062B37" w:rsidRPr="005B0B47" w:rsidRDefault="00000000" w:rsidP="00FA62F9">
      <w:pPr>
        <w:pBdr>
          <w:top w:val="nil"/>
          <w:left w:val="nil"/>
          <w:bottom w:val="nil"/>
          <w:right w:val="nil"/>
          <w:between w:val="nil"/>
        </w:pBdr>
        <w:rPr>
          <w:i/>
        </w:rPr>
      </w:pPr>
      <w:r w:rsidRPr="005B0B47">
        <w:br w:type="page"/>
      </w:r>
    </w:p>
    <w:p w14:paraId="19F49317" w14:textId="77777777" w:rsidR="00062B37" w:rsidRPr="005B0B47" w:rsidRDefault="00000000" w:rsidP="00FA62F9">
      <w:pPr>
        <w:pBdr>
          <w:top w:val="nil"/>
          <w:left w:val="nil"/>
          <w:bottom w:val="nil"/>
          <w:right w:val="nil"/>
          <w:between w:val="nil"/>
        </w:pBdr>
        <w:jc w:val="center"/>
        <w:rPr>
          <w:i/>
          <w:color w:val="000000"/>
        </w:rPr>
      </w:pPr>
      <w:r w:rsidRPr="005B0B47">
        <w:rPr>
          <w:i/>
          <w:color w:val="000000"/>
        </w:rPr>
        <w:t>Halaman ini sengaja dikosongkan.</w:t>
      </w:r>
    </w:p>
    <w:p w14:paraId="56BB8C02" w14:textId="77777777" w:rsidR="00062B37" w:rsidRPr="005B0B47" w:rsidRDefault="00000000" w:rsidP="00FA62F9">
      <w:pPr>
        <w:rPr>
          <w:i/>
        </w:rPr>
      </w:pPr>
      <w:r w:rsidRPr="005B0B47">
        <w:br w:type="page"/>
      </w:r>
    </w:p>
    <w:p w14:paraId="73F6FA78" w14:textId="77777777" w:rsidR="00062B37" w:rsidRPr="005B0B47" w:rsidRDefault="00000000" w:rsidP="00FA62F9">
      <w:pPr>
        <w:pStyle w:val="Heading1"/>
        <w:jc w:val="center"/>
      </w:pPr>
      <w:bookmarkStart w:id="3" w:name="_Toc210928930"/>
      <w:r w:rsidRPr="005B0B47">
        <w:t>DAFTAR GAMBAR</w:t>
      </w:r>
      <w:bookmarkEnd w:id="3"/>
    </w:p>
    <w:p w14:paraId="64F3D450" w14:textId="77777777" w:rsidR="00062B37" w:rsidRPr="005B0B47" w:rsidRDefault="00062B37" w:rsidP="00FA62F9"/>
    <w:sdt>
      <w:sdtPr>
        <w:id w:val="1583769354"/>
        <w:docPartObj>
          <w:docPartGallery w:val="Table of Contents"/>
          <w:docPartUnique/>
        </w:docPartObj>
      </w:sdtPr>
      <w:sdtContent>
        <w:p w14:paraId="08AE6F00" w14:textId="39A3E7BF" w:rsidR="00682A2A" w:rsidRDefault="00682A2A">
          <w:pPr>
            <w:pStyle w:val="TableofFigures"/>
            <w:tabs>
              <w:tab w:val="right" w:leader="dot" w:pos="7927"/>
            </w:tabs>
            <w:rPr>
              <w:rFonts w:asciiTheme="minorHAnsi" w:eastAsiaTheme="minorEastAsia" w:hAnsiTheme="minorHAnsi" w:cstheme="minorBidi"/>
              <w:noProof/>
              <w:kern w:val="2"/>
              <w:sz w:val="24"/>
              <w:szCs w:val="24"/>
              <w:lang w:val="en-ID" w:eastAsia="en-ID"/>
              <w14:ligatures w14:val="standardContextual"/>
            </w:rPr>
          </w:pPr>
          <w:r>
            <w:fldChar w:fldCharType="begin"/>
          </w:r>
          <w:r>
            <w:instrText xml:space="preserve"> TOC \h \z \c "Gambar 3." </w:instrText>
          </w:r>
          <w:r>
            <w:fldChar w:fldCharType="separate"/>
          </w:r>
          <w:hyperlink w:anchor="_Toc210929376" w:history="1">
            <w:r w:rsidRPr="00695960">
              <w:rPr>
                <w:rStyle w:val="Hyperlink"/>
                <w:noProof/>
              </w:rPr>
              <w:t>Gambar 3.1 Metode Prototyping</w:t>
            </w:r>
            <w:r>
              <w:rPr>
                <w:noProof/>
                <w:webHidden/>
              </w:rPr>
              <w:tab/>
            </w:r>
            <w:r>
              <w:rPr>
                <w:noProof/>
                <w:webHidden/>
              </w:rPr>
              <w:fldChar w:fldCharType="begin"/>
            </w:r>
            <w:r>
              <w:rPr>
                <w:noProof/>
                <w:webHidden/>
              </w:rPr>
              <w:instrText xml:space="preserve"> PAGEREF _Toc210929376 \h </w:instrText>
            </w:r>
            <w:r>
              <w:rPr>
                <w:noProof/>
                <w:webHidden/>
              </w:rPr>
            </w:r>
            <w:r>
              <w:rPr>
                <w:noProof/>
                <w:webHidden/>
              </w:rPr>
              <w:fldChar w:fldCharType="separate"/>
            </w:r>
            <w:r>
              <w:rPr>
                <w:noProof/>
                <w:webHidden/>
              </w:rPr>
              <w:t>29</w:t>
            </w:r>
            <w:r>
              <w:rPr>
                <w:noProof/>
                <w:webHidden/>
              </w:rPr>
              <w:fldChar w:fldCharType="end"/>
            </w:r>
          </w:hyperlink>
        </w:p>
        <w:p w14:paraId="26E4F864" w14:textId="3D7D3510" w:rsidR="00682A2A" w:rsidRDefault="00682A2A">
          <w:pPr>
            <w:pStyle w:val="TableofFigures"/>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9377" w:history="1">
            <w:r w:rsidRPr="00695960">
              <w:rPr>
                <w:rStyle w:val="Hyperlink"/>
                <w:noProof/>
              </w:rPr>
              <w:t>Gambar 3. 2 Alur Penelitian</w:t>
            </w:r>
            <w:r>
              <w:rPr>
                <w:noProof/>
                <w:webHidden/>
              </w:rPr>
              <w:tab/>
            </w:r>
            <w:r>
              <w:rPr>
                <w:noProof/>
                <w:webHidden/>
              </w:rPr>
              <w:fldChar w:fldCharType="begin"/>
            </w:r>
            <w:r>
              <w:rPr>
                <w:noProof/>
                <w:webHidden/>
              </w:rPr>
              <w:instrText xml:space="preserve"> PAGEREF _Toc210929377 \h </w:instrText>
            </w:r>
            <w:r>
              <w:rPr>
                <w:noProof/>
                <w:webHidden/>
              </w:rPr>
            </w:r>
            <w:r>
              <w:rPr>
                <w:noProof/>
                <w:webHidden/>
              </w:rPr>
              <w:fldChar w:fldCharType="separate"/>
            </w:r>
            <w:r>
              <w:rPr>
                <w:noProof/>
                <w:webHidden/>
              </w:rPr>
              <w:t>32</w:t>
            </w:r>
            <w:r>
              <w:rPr>
                <w:noProof/>
                <w:webHidden/>
              </w:rPr>
              <w:fldChar w:fldCharType="end"/>
            </w:r>
          </w:hyperlink>
        </w:p>
        <w:p w14:paraId="61630082" w14:textId="77777777" w:rsidR="00682A2A" w:rsidRDefault="00682A2A" w:rsidP="00682A2A">
          <w:pPr>
            <w:widowControl w:val="0"/>
            <w:tabs>
              <w:tab w:val="right" w:leader="dot" w:pos="12000"/>
            </w:tabs>
          </w:pPr>
          <w:r>
            <w:fldChar w:fldCharType="end"/>
          </w:r>
        </w:p>
      </w:sdtContent>
    </w:sdt>
    <w:p w14:paraId="19587A47" w14:textId="780E8DCE" w:rsidR="00062B37" w:rsidRPr="00682A2A" w:rsidRDefault="00000000" w:rsidP="00682A2A">
      <w:pPr>
        <w:widowControl w:val="0"/>
        <w:tabs>
          <w:tab w:val="right" w:leader="dot" w:pos="12000"/>
        </w:tabs>
      </w:pPr>
      <w:r w:rsidRPr="005B0B47">
        <w:br w:type="page"/>
      </w:r>
    </w:p>
    <w:p w14:paraId="7257B627" w14:textId="77777777" w:rsidR="00062B37" w:rsidRPr="005B0B47" w:rsidRDefault="00000000" w:rsidP="00FA62F9">
      <w:pPr>
        <w:pBdr>
          <w:top w:val="nil"/>
          <w:left w:val="nil"/>
          <w:bottom w:val="nil"/>
          <w:right w:val="nil"/>
          <w:between w:val="nil"/>
        </w:pBdr>
        <w:jc w:val="center"/>
        <w:rPr>
          <w:i/>
          <w:color w:val="000000"/>
        </w:rPr>
      </w:pPr>
      <w:r w:rsidRPr="005B0B47">
        <w:rPr>
          <w:i/>
          <w:color w:val="000000"/>
        </w:rPr>
        <w:t>Halaman ini sengaja dikosongkan</w:t>
      </w:r>
    </w:p>
    <w:p w14:paraId="29F3F77F" w14:textId="77777777" w:rsidR="00062B37" w:rsidRPr="005B0B47" w:rsidRDefault="00000000" w:rsidP="00FA62F9">
      <w:pPr>
        <w:pBdr>
          <w:top w:val="nil"/>
          <w:left w:val="nil"/>
          <w:bottom w:val="nil"/>
          <w:right w:val="nil"/>
          <w:between w:val="nil"/>
        </w:pBdr>
        <w:jc w:val="center"/>
        <w:rPr>
          <w:i/>
          <w:color w:val="000000"/>
        </w:rPr>
      </w:pPr>
      <w:r w:rsidRPr="005B0B47">
        <w:br w:type="page"/>
      </w:r>
    </w:p>
    <w:p w14:paraId="0F6A8A66" w14:textId="77777777" w:rsidR="00062B37" w:rsidRPr="005B0B47" w:rsidRDefault="00000000" w:rsidP="00FA62F9">
      <w:pPr>
        <w:pStyle w:val="Heading1"/>
        <w:jc w:val="center"/>
      </w:pPr>
      <w:bookmarkStart w:id="4" w:name="_Toc210928931"/>
      <w:r w:rsidRPr="005B0B47">
        <w:t>DAFTAR RUMUS</w:t>
      </w:r>
      <w:bookmarkEnd w:id="4"/>
    </w:p>
    <w:p w14:paraId="47A6FEFB" w14:textId="42C6776C" w:rsidR="00682A2A" w:rsidRDefault="00682A2A">
      <w:pPr>
        <w:pStyle w:val="TableofFigures"/>
        <w:tabs>
          <w:tab w:val="right" w:leader="dot" w:pos="7927"/>
        </w:tabs>
        <w:rPr>
          <w:rFonts w:asciiTheme="minorHAnsi" w:eastAsiaTheme="minorEastAsia" w:hAnsiTheme="minorHAnsi" w:cstheme="minorBidi"/>
          <w:noProof/>
          <w:kern w:val="2"/>
          <w:sz w:val="24"/>
          <w:szCs w:val="24"/>
          <w:lang w:val="en-ID" w:eastAsia="en-ID"/>
          <w14:ligatures w14:val="standardContextual"/>
        </w:rPr>
      </w:pPr>
      <w:r>
        <w:fldChar w:fldCharType="begin"/>
      </w:r>
      <w:r>
        <w:instrText xml:space="preserve"> TOC \h \z \c "Rumus 2." </w:instrText>
      </w:r>
      <w:r>
        <w:fldChar w:fldCharType="separate"/>
      </w:r>
      <w:hyperlink w:anchor="_Toc210929394" w:history="1">
        <w:r w:rsidRPr="00E7611C">
          <w:rPr>
            <w:rStyle w:val="Hyperlink"/>
            <w:noProof/>
          </w:rPr>
          <w:t>Rumus 2.1 Skor SUS</w:t>
        </w:r>
        <w:r>
          <w:rPr>
            <w:noProof/>
            <w:webHidden/>
          </w:rPr>
          <w:tab/>
        </w:r>
        <w:r>
          <w:rPr>
            <w:noProof/>
            <w:webHidden/>
          </w:rPr>
          <w:fldChar w:fldCharType="begin"/>
        </w:r>
        <w:r>
          <w:rPr>
            <w:noProof/>
            <w:webHidden/>
          </w:rPr>
          <w:instrText xml:space="preserve"> PAGEREF _Toc210929394 \h </w:instrText>
        </w:r>
        <w:r>
          <w:rPr>
            <w:noProof/>
            <w:webHidden/>
          </w:rPr>
        </w:r>
        <w:r>
          <w:rPr>
            <w:noProof/>
            <w:webHidden/>
          </w:rPr>
          <w:fldChar w:fldCharType="separate"/>
        </w:r>
        <w:r>
          <w:rPr>
            <w:noProof/>
            <w:webHidden/>
          </w:rPr>
          <w:t>26</w:t>
        </w:r>
        <w:r>
          <w:rPr>
            <w:noProof/>
            <w:webHidden/>
          </w:rPr>
          <w:fldChar w:fldCharType="end"/>
        </w:r>
      </w:hyperlink>
    </w:p>
    <w:p w14:paraId="6C90AD96" w14:textId="018C13F9" w:rsidR="00682A2A" w:rsidRDefault="00682A2A">
      <w:pPr>
        <w:pStyle w:val="TableofFigures"/>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210929395" w:history="1">
        <w:r w:rsidRPr="00E7611C">
          <w:rPr>
            <w:rStyle w:val="Hyperlink"/>
            <w:noProof/>
          </w:rPr>
          <w:t>Rumus 2.2 Skor rata-rata SUS</w:t>
        </w:r>
        <w:r>
          <w:rPr>
            <w:noProof/>
            <w:webHidden/>
          </w:rPr>
          <w:tab/>
        </w:r>
        <w:r>
          <w:rPr>
            <w:noProof/>
            <w:webHidden/>
          </w:rPr>
          <w:fldChar w:fldCharType="begin"/>
        </w:r>
        <w:r>
          <w:rPr>
            <w:noProof/>
            <w:webHidden/>
          </w:rPr>
          <w:instrText xml:space="preserve"> PAGEREF _Toc210929395 \h </w:instrText>
        </w:r>
        <w:r>
          <w:rPr>
            <w:noProof/>
            <w:webHidden/>
          </w:rPr>
        </w:r>
        <w:r>
          <w:rPr>
            <w:noProof/>
            <w:webHidden/>
          </w:rPr>
          <w:fldChar w:fldCharType="separate"/>
        </w:r>
        <w:r>
          <w:rPr>
            <w:noProof/>
            <w:webHidden/>
          </w:rPr>
          <w:t>26</w:t>
        </w:r>
        <w:r>
          <w:rPr>
            <w:noProof/>
            <w:webHidden/>
          </w:rPr>
          <w:fldChar w:fldCharType="end"/>
        </w:r>
      </w:hyperlink>
    </w:p>
    <w:p w14:paraId="5605EA32" w14:textId="76CB02A0" w:rsidR="00062B37" w:rsidRPr="00682A2A" w:rsidRDefault="00682A2A" w:rsidP="00682A2A">
      <w:pPr>
        <w:sectPr w:rsidR="00062B37" w:rsidRPr="00682A2A" w:rsidSect="00263B4F">
          <w:headerReference w:type="even" r:id="rId19"/>
          <w:footerReference w:type="even" r:id="rId20"/>
          <w:headerReference w:type="first" r:id="rId21"/>
          <w:footerReference w:type="first" r:id="rId22"/>
          <w:pgSz w:w="11906" w:h="16838" w:code="9"/>
          <w:pgMar w:top="1701" w:right="1701" w:bottom="1701" w:left="2268" w:header="720" w:footer="720" w:gutter="0"/>
          <w:pgNumType w:fmt="lowerRoman" w:start="1"/>
          <w:cols w:space="720"/>
          <w:titlePg/>
        </w:sectPr>
      </w:pPr>
      <w:r>
        <w:fldChar w:fldCharType="end"/>
      </w:r>
    </w:p>
    <w:p w14:paraId="095A6784" w14:textId="77777777" w:rsidR="00263B4F" w:rsidRPr="005B0B47" w:rsidRDefault="00263B4F" w:rsidP="00FA62F9">
      <w:pPr>
        <w:jc w:val="center"/>
        <w:rPr>
          <w:i/>
        </w:rPr>
        <w:sectPr w:rsidR="00263B4F" w:rsidRPr="005B0B47" w:rsidSect="00263B4F">
          <w:footerReference w:type="even" r:id="rId23"/>
          <w:type w:val="continuous"/>
          <w:pgSz w:w="11906" w:h="16838" w:code="9"/>
          <w:pgMar w:top="1701" w:right="1701" w:bottom="1701" w:left="2268" w:header="720" w:footer="720" w:gutter="0"/>
          <w:pgNumType w:fmt="lowerRoman"/>
          <w:cols w:space="720"/>
          <w:titlePg/>
        </w:sectPr>
      </w:pPr>
    </w:p>
    <w:p w14:paraId="3BF6694A" w14:textId="35858EE7" w:rsidR="00263B4F" w:rsidRPr="005B0B47" w:rsidRDefault="00000000" w:rsidP="00FA62F9">
      <w:pPr>
        <w:jc w:val="center"/>
        <w:rPr>
          <w:i/>
        </w:rPr>
      </w:pPr>
      <w:r w:rsidRPr="005B0B47">
        <w:rPr>
          <w:i/>
        </w:rPr>
        <w:t>Halaman ini sengaja dikosongkan.</w:t>
      </w:r>
      <w:r w:rsidR="00263B4F" w:rsidRPr="005B0B47">
        <w:rPr>
          <w:i/>
        </w:rPr>
        <w:br w:type="page"/>
      </w:r>
    </w:p>
    <w:p w14:paraId="5FC80D9B" w14:textId="77777777" w:rsidR="00062B37" w:rsidRPr="005B0B47" w:rsidRDefault="00062B37" w:rsidP="00FA62F9">
      <w:pPr>
        <w:jc w:val="center"/>
        <w:sectPr w:rsidR="00062B37" w:rsidRPr="005B0B47" w:rsidSect="00263B4F">
          <w:pgSz w:w="11906" w:h="16838" w:code="9"/>
          <w:pgMar w:top="1701" w:right="1701" w:bottom="1701" w:left="2268" w:header="720" w:footer="720" w:gutter="0"/>
          <w:pgNumType w:fmt="lowerRoman"/>
          <w:cols w:space="720"/>
          <w:titlePg/>
        </w:sectPr>
      </w:pPr>
    </w:p>
    <w:p w14:paraId="77320FA6" w14:textId="77777777" w:rsidR="00062B37" w:rsidRPr="005B0B47" w:rsidRDefault="00000000" w:rsidP="00FA62F9">
      <w:pPr>
        <w:pStyle w:val="Heading1"/>
        <w:jc w:val="center"/>
      </w:pPr>
      <w:bookmarkStart w:id="5" w:name="_Toc210928932"/>
      <w:r w:rsidRPr="005B0B47">
        <w:t>BAB I</w:t>
      </w:r>
      <w:r w:rsidRPr="005B0B47">
        <w:br/>
        <w:t>PENDAHULUAN</w:t>
      </w:r>
      <w:bookmarkEnd w:id="5"/>
    </w:p>
    <w:p w14:paraId="568F565A" w14:textId="77777777" w:rsidR="00062B37" w:rsidRPr="005B0B47" w:rsidRDefault="00062B37" w:rsidP="00FA62F9">
      <w:pPr>
        <w:pBdr>
          <w:top w:val="nil"/>
          <w:left w:val="nil"/>
          <w:bottom w:val="nil"/>
          <w:right w:val="nil"/>
          <w:between w:val="nil"/>
        </w:pBdr>
        <w:jc w:val="center"/>
        <w:rPr>
          <w:b/>
          <w:color w:val="000000"/>
          <w:sz w:val="28"/>
          <w:szCs w:val="28"/>
        </w:rPr>
      </w:pPr>
    </w:p>
    <w:p w14:paraId="53F0AF0F" w14:textId="18ACB1AB" w:rsidR="00062B37" w:rsidRPr="005B0B47" w:rsidRDefault="00000000" w:rsidP="00FA62F9">
      <w:pPr>
        <w:pStyle w:val="Heading2"/>
        <w:numPr>
          <w:ilvl w:val="1"/>
          <w:numId w:val="9"/>
        </w:numPr>
        <w:spacing w:before="0"/>
        <w:ind w:left="426" w:hanging="426"/>
        <w:rPr>
          <w:color w:val="000000"/>
        </w:rPr>
      </w:pPr>
      <w:bookmarkStart w:id="6" w:name="_Toc210928933"/>
      <w:r w:rsidRPr="005B0B47">
        <w:t>Latar Belakang</w:t>
      </w:r>
      <w:bookmarkEnd w:id="6"/>
    </w:p>
    <w:p w14:paraId="5378AFA9" w14:textId="44852CA6" w:rsidR="00062B37" w:rsidRPr="005B0B47" w:rsidRDefault="00000000" w:rsidP="00FA62F9">
      <w:pPr>
        <w:pBdr>
          <w:top w:val="nil"/>
          <w:left w:val="nil"/>
          <w:bottom w:val="nil"/>
          <w:right w:val="nil"/>
          <w:between w:val="nil"/>
        </w:pBdr>
        <w:ind w:right="49" w:firstLine="720"/>
        <w:jc w:val="both"/>
        <w:rPr>
          <w:color w:val="000000"/>
        </w:rPr>
      </w:pPr>
      <w:r w:rsidRPr="005B0B47">
        <w:rPr>
          <w:color w:val="000000"/>
        </w:rPr>
        <w:t xml:space="preserve">Musik telah menjadi bagian penting dalam kehidupan manusia sejak zaman prasejarah, berperan tidak hanya sebagai sarana hiburan, tetapi juga sebagai medium ekspresi budaya, spiritualitas, dan interaksi sosial. Musik didefinisikan sebagai rangkaian bunyi yang terorganisir melalui unsur ritme, melodi, dan harmoni yang dapat membangkitkan emosi serta membentuk identitas sosial dan budaya suatu komunitas </w:t>
      </w:r>
      <w:sdt>
        <w:sdtPr>
          <w:rPr>
            <w:color w:val="000000"/>
          </w:rPr>
          <w:tag w:val="MENDELEY_CITATION_v3_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"/>
          <w:id w:val="-218280858"/>
          <w:placeholder>
            <w:docPart w:val="DefaultPlaceholder_-1854013440"/>
          </w:placeholder>
        </w:sdtPr>
        <w:sdtContent>
          <w:r w:rsidR="002E5A54" w:rsidRPr="005B0B47">
            <w:rPr>
              <w:color w:val="000000"/>
            </w:rPr>
            <w:t>[1]</w:t>
          </w:r>
        </w:sdtContent>
      </w:sdt>
      <w:r w:rsidRPr="005B0B47">
        <w:rPr>
          <w:color w:val="000000"/>
        </w:rPr>
        <w:t>. Dalam memahami musik secara utuh, penting untuk mengenali unsur-unsur yang menyusunnya, salah satunya adalah alat musik sebagai medium utama untuk menghasilkan suara.</w:t>
      </w:r>
    </w:p>
    <w:p w14:paraId="57F7BEBC" w14:textId="068D1E43" w:rsidR="00062B37" w:rsidRPr="005B0B47" w:rsidRDefault="00000000" w:rsidP="00FA62F9">
      <w:pPr>
        <w:pBdr>
          <w:top w:val="nil"/>
          <w:left w:val="nil"/>
          <w:bottom w:val="nil"/>
          <w:right w:val="nil"/>
          <w:between w:val="nil"/>
        </w:pBdr>
        <w:ind w:right="49" w:firstLine="720"/>
        <w:jc w:val="both"/>
        <w:rPr>
          <w:i/>
          <w:color w:val="000000"/>
        </w:rPr>
      </w:pPr>
      <w:r w:rsidRPr="005B0B47">
        <w:t xml:space="preserve">Alat musik adalah perangkat untuk menciptakan suara yang diinterpretasikan sebagai musik, mencakup instrumen tradisional maupun modern dengan teknik produksi suara beragam. Dalam konteks akademik, klasifikasi alat musik sering mengacu pada sistem </w:t>
      </w:r>
      <w:proofErr w:type="spellStart"/>
      <w:r w:rsidRPr="005B0B47">
        <w:rPr>
          <w:i/>
        </w:rPr>
        <w:t>Hornbostel-Sachs</w:t>
      </w:r>
      <w:proofErr w:type="spellEnd"/>
      <w:r w:rsidRPr="005B0B47">
        <w:t xml:space="preserve"> yang digunakan di pendidikan dan aplikasi digital. Secara umum, ada enam kategori utama. Pertama, alat musik perkusi seperti drum dan </w:t>
      </w:r>
      <w:proofErr w:type="spellStart"/>
      <w:r w:rsidRPr="005B0B47">
        <w:rPr>
          <w:i/>
        </w:rPr>
        <w:t>xylophone</w:t>
      </w:r>
      <w:proofErr w:type="spellEnd"/>
      <w:r w:rsidRPr="005B0B47">
        <w:t xml:space="preserve">, yang menghasilkan suara melalui pemukulan atau getaran untuk membentuk ritme. Kedua, alat musik tiup kayu seperti klarinet dan seruling, yang memproduksi suara dari aliran udara. Ketiga, alat musik tiup logam seperti trompet dan trombon, yang menghasilkan suara dari getaran bibir di corong logam. Keempat, alat musik dawai seperti gitar dan biola, yang menciptakan suara dari getaran senar. Kelima, alat musik papan tekan seperti piano dan organ, yang menghasilkan suara saat tuts ditekan dan Keenam, alat musik digital seperti </w:t>
      </w:r>
      <w:proofErr w:type="spellStart"/>
      <w:r w:rsidRPr="005B0B47">
        <w:t>synthesizer</w:t>
      </w:r>
      <w:proofErr w:type="spellEnd"/>
      <w:r w:rsidRPr="005B0B47">
        <w:t xml:space="preserve"> dan </w:t>
      </w:r>
      <w:r w:rsidRPr="005B0B47">
        <w:rPr>
          <w:i/>
        </w:rPr>
        <w:t>Digital Audio Workstation</w:t>
      </w:r>
      <w:r w:rsidRPr="005B0B47">
        <w:t xml:space="preserve"> (</w:t>
      </w:r>
      <w:r w:rsidRPr="005B0B47">
        <w:rPr>
          <w:i/>
          <w:iCs/>
        </w:rPr>
        <w:t>DAW</w:t>
      </w:r>
      <w:r w:rsidRPr="005B0B47">
        <w:t>).</w:t>
      </w:r>
      <w:r w:rsidRPr="005B0B47">
        <w:rPr>
          <w:color w:val="000000"/>
        </w:rPr>
        <w:t xml:space="preserve"> Tipe - tipe alat musik tersebut dapat diklasifikasikan ke dalam kategori dengan nama </w:t>
      </w:r>
      <w:proofErr w:type="spellStart"/>
      <w:r w:rsidRPr="005B0B47">
        <w:rPr>
          <w:i/>
          <w:color w:val="000000"/>
        </w:rPr>
        <w:t>percussion</w:t>
      </w:r>
      <w:proofErr w:type="spellEnd"/>
      <w:r w:rsidRPr="005B0B47">
        <w:rPr>
          <w:i/>
          <w:color w:val="000000"/>
        </w:rPr>
        <w:t xml:space="preserve">, </w:t>
      </w:r>
      <w:proofErr w:type="spellStart"/>
      <w:r w:rsidRPr="005B0B47">
        <w:rPr>
          <w:i/>
          <w:color w:val="000000"/>
        </w:rPr>
        <w:t>woodwind</w:t>
      </w:r>
      <w:proofErr w:type="spellEnd"/>
      <w:r w:rsidRPr="005B0B47">
        <w:rPr>
          <w:i/>
          <w:color w:val="000000"/>
        </w:rPr>
        <w:t xml:space="preserve">, </w:t>
      </w:r>
      <w:proofErr w:type="spellStart"/>
      <w:r w:rsidRPr="005B0B47">
        <w:rPr>
          <w:i/>
          <w:color w:val="000000"/>
        </w:rPr>
        <w:t>brass</w:t>
      </w:r>
      <w:proofErr w:type="spellEnd"/>
      <w:r w:rsidRPr="005B0B47">
        <w:rPr>
          <w:i/>
          <w:color w:val="000000"/>
        </w:rPr>
        <w:t xml:space="preserve">, </w:t>
      </w:r>
      <w:proofErr w:type="spellStart"/>
      <w:r w:rsidRPr="005B0B47">
        <w:rPr>
          <w:i/>
          <w:color w:val="000000"/>
        </w:rPr>
        <w:t>strings</w:t>
      </w:r>
      <w:proofErr w:type="spellEnd"/>
      <w:r w:rsidRPr="005B0B47">
        <w:rPr>
          <w:i/>
          <w:color w:val="000000"/>
        </w:rPr>
        <w:t xml:space="preserve">, </w:t>
      </w:r>
      <w:proofErr w:type="spellStart"/>
      <w:r w:rsidRPr="005B0B47">
        <w:rPr>
          <w:i/>
          <w:color w:val="000000"/>
        </w:rPr>
        <w:t>keyboard</w:t>
      </w:r>
      <w:proofErr w:type="spellEnd"/>
      <w:r w:rsidRPr="005B0B47">
        <w:rPr>
          <w:i/>
          <w:color w:val="000000"/>
        </w:rPr>
        <w:t xml:space="preserve">, </w:t>
      </w:r>
      <w:r w:rsidRPr="005B0B47">
        <w:rPr>
          <w:color w:val="000000"/>
        </w:rPr>
        <w:t>dan</w:t>
      </w:r>
      <w:r w:rsidRPr="005B0B47">
        <w:rPr>
          <w:i/>
          <w:color w:val="000000"/>
        </w:rPr>
        <w:t xml:space="preserve"> digital </w:t>
      </w:r>
      <w:proofErr w:type="spellStart"/>
      <w:r w:rsidRPr="005B0B47">
        <w:rPr>
          <w:i/>
          <w:color w:val="000000"/>
        </w:rPr>
        <w:t>instrument</w:t>
      </w:r>
      <w:proofErr w:type="spellEnd"/>
      <w:r w:rsidRPr="005B0B47">
        <w:rPr>
          <w:i/>
          <w:color w:val="000000"/>
        </w:rPr>
        <w:t xml:space="preserve"> </w:t>
      </w:r>
      <w:sdt>
        <w:sdtPr>
          <w:rPr>
            <w:i/>
            <w:color w:val="000000"/>
          </w:rPr>
          <w:tag w:val="MENDELEY_CITATION_v3_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"/>
          <w:id w:val="1432631267"/>
          <w:placeholder>
            <w:docPart w:val="DefaultPlaceholder_-1854013440"/>
          </w:placeholder>
        </w:sdtPr>
        <w:sdtContent>
          <w:r w:rsidR="002E5A54" w:rsidRPr="005B0B47">
            <w:rPr>
              <w:iCs/>
              <w:color w:val="000000"/>
            </w:rPr>
            <w:t>[2]</w:t>
          </w:r>
        </w:sdtContent>
      </w:sdt>
      <w:r w:rsidRPr="005B0B47">
        <w:rPr>
          <w:color w:val="000000"/>
        </w:rPr>
        <w:t>.</w:t>
      </w:r>
    </w:p>
    <w:p w14:paraId="565D120E" w14:textId="3E399568" w:rsidR="00062B37" w:rsidRPr="005B0B47" w:rsidRDefault="00000000" w:rsidP="00FA62F9">
      <w:pPr>
        <w:pBdr>
          <w:top w:val="nil"/>
          <w:left w:val="nil"/>
          <w:bottom w:val="nil"/>
          <w:right w:val="nil"/>
          <w:between w:val="nil"/>
        </w:pBdr>
        <w:ind w:right="49" w:firstLine="720"/>
        <w:jc w:val="both"/>
        <w:rPr>
          <w:color w:val="000000"/>
        </w:rPr>
      </w:pPr>
      <w:r w:rsidRPr="005B0B47">
        <w:rPr>
          <w:color w:val="000000"/>
        </w:rPr>
        <w:t xml:space="preserve">Menurut </w:t>
      </w:r>
      <w:hyperlink r:id="rId24">
        <w:proofErr w:type="spellStart"/>
        <w:r w:rsidR="00062B37" w:rsidRPr="005B0B47">
          <w:rPr>
            <w:rFonts w:eastAsia="Roboto"/>
            <w:color w:val="000000"/>
            <w:sz w:val="21"/>
            <w:szCs w:val="21"/>
            <w:highlight w:val="white"/>
          </w:rPr>
          <w:t>Tuula</w:t>
        </w:r>
        <w:proofErr w:type="spellEnd"/>
        <w:r w:rsidR="00062B37" w:rsidRPr="005B0B47">
          <w:rPr>
            <w:rFonts w:eastAsia="Roboto"/>
            <w:color w:val="000000"/>
            <w:sz w:val="21"/>
            <w:szCs w:val="21"/>
            <w:highlight w:val="white"/>
          </w:rPr>
          <w:t xml:space="preserve"> </w:t>
        </w:r>
        <w:proofErr w:type="spellStart"/>
        <w:r w:rsidR="00062B37" w:rsidRPr="005B0B47">
          <w:rPr>
            <w:rFonts w:eastAsia="Roboto"/>
            <w:color w:val="000000"/>
            <w:sz w:val="21"/>
            <w:szCs w:val="21"/>
            <w:highlight w:val="white"/>
          </w:rPr>
          <w:t>Jääskeläinen</w:t>
        </w:r>
        <w:proofErr w:type="spellEnd"/>
      </w:hyperlink>
      <w:r w:rsidRPr="005B0B47">
        <w:rPr>
          <w:color w:val="000000"/>
        </w:rPr>
        <w:t xml:space="preserve"> permasalahan utama dalam pembelajaran musik di jenjang pendidikan tinggi terletak pada pola latihan yang cenderung tradisional, monoton, dan kurang memberikan umpan balik instan. Mahasiswa musik sering kali menghadapi tekanan tinggi akibat beban kerja yang berat dan tuntutan untuk mencapai performa teknis maupun artistik yang sempurna, yang pada akhirnya menimbulkan stres dan menurunkan motivasi internal mereka </w:t>
      </w:r>
      <w:sdt>
        <w:sdtPr>
          <w:rPr>
            <w:color w:val="000000"/>
          </w:rPr>
          <w:tag w:val="MENDELEY_CITATION_v3_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"/>
          <w:id w:val="-883175187"/>
          <w:placeholder>
            <w:docPart w:val="DefaultPlaceholder_-1854013440"/>
          </w:placeholder>
        </w:sdtPr>
        <w:sdtContent>
          <w:r w:rsidR="002E5A54" w:rsidRPr="005B0B47">
            <w:rPr>
              <w:color w:val="000000"/>
            </w:rPr>
            <w:t>[3]</w:t>
          </w:r>
        </w:sdtContent>
      </w:sdt>
      <w:r w:rsidRPr="005B0B47">
        <w:rPr>
          <w:color w:val="000000"/>
        </w:rPr>
        <w:t xml:space="preserve">. Dalam konteks ini, </w:t>
      </w:r>
      <w:proofErr w:type="spellStart"/>
      <w:r w:rsidRPr="005B0B47">
        <w:rPr>
          <w:color w:val="000000"/>
        </w:rPr>
        <w:t>gamifikasi</w:t>
      </w:r>
      <w:proofErr w:type="spellEnd"/>
      <w:r w:rsidRPr="005B0B47">
        <w:rPr>
          <w:color w:val="000000"/>
        </w:rPr>
        <w:t xml:space="preserve"> muncul sebagai solusi pedagogis yang menjanjikan karena mampu menciptakan lingkungan belajar yang lebih interaktif, menyenangkan, dan berorientasi pada pengalaman pengguna </w:t>
      </w:r>
      <w:sdt>
        <w:sdtPr>
          <w:rPr>
            <w:color w:val="000000"/>
          </w:rPr>
          <w:tag w:val="MENDELEY_CITATION_v3_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"/>
          <w:id w:val="-989941970"/>
          <w:placeholder>
            <w:docPart w:val="DefaultPlaceholder_-1854013440"/>
          </w:placeholder>
        </w:sdtPr>
        <w:sdtContent>
          <w:r w:rsidR="002E5A54" w:rsidRPr="005B0B47">
            <w:rPr>
              <w:color w:val="000000"/>
            </w:rPr>
            <w:t>[4]</w:t>
          </w:r>
        </w:sdtContent>
      </w:sdt>
      <w:r w:rsidRPr="005B0B47">
        <w:rPr>
          <w:color w:val="000000"/>
        </w:rPr>
        <w:t xml:space="preserve">. </w:t>
      </w:r>
      <w:proofErr w:type="spellStart"/>
      <w:r w:rsidRPr="005B0B47">
        <w:rPr>
          <w:color w:val="000000"/>
        </w:rPr>
        <w:t>Gamifikasi</w:t>
      </w:r>
      <w:proofErr w:type="spellEnd"/>
      <w:r w:rsidRPr="005B0B47">
        <w:rPr>
          <w:color w:val="000000"/>
        </w:rPr>
        <w:t xml:space="preserve"> dalam pendidikan musik bertujuan untuk meningkatkan keterlibatan siswa, memperkuat motivasi intrinsik, dan membangun kebiasaan belajar yang lebih konsisten. Dengan mengintegrasikan elemen permainan seperti poin, </w:t>
      </w:r>
      <w:r w:rsidRPr="005B0B47">
        <w:rPr>
          <w:i/>
          <w:iCs/>
          <w:color w:val="000000"/>
        </w:rPr>
        <w:t>level</w:t>
      </w:r>
      <w:r w:rsidRPr="005B0B47">
        <w:rPr>
          <w:color w:val="000000"/>
        </w:rPr>
        <w:t xml:space="preserve">, misi, dan </w:t>
      </w:r>
      <w:proofErr w:type="spellStart"/>
      <w:r w:rsidRPr="005B0B47">
        <w:rPr>
          <w:i/>
          <w:iCs/>
          <w:color w:val="000000"/>
        </w:rPr>
        <w:t>leaderboard</w:t>
      </w:r>
      <w:proofErr w:type="spellEnd"/>
      <w:r w:rsidRPr="005B0B47">
        <w:rPr>
          <w:color w:val="000000"/>
        </w:rPr>
        <w:t xml:space="preserve">, siswa merasa lebih tertantang dan terdorong untuk mencapai target yang sebelumnya dirasa berat </w:t>
      </w:r>
      <w:sdt>
        <w:sdtPr>
          <w:rPr>
            <w:color w:val="000000"/>
          </w:rPr>
          <w:tag w:val="MENDELEY_CITATION_v3_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"/>
          <w:id w:val="535248701"/>
          <w:placeholder>
            <w:docPart w:val="DefaultPlaceholder_-1854013440"/>
          </w:placeholder>
        </w:sdtPr>
        <w:sdtContent>
          <w:r w:rsidR="002E5A54" w:rsidRPr="005B0B47">
            <w:rPr>
              <w:color w:val="000000"/>
            </w:rPr>
            <w:t>[5]</w:t>
          </w:r>
        </w:sdtContent>
      </w:sdt>
      <w:r w:rsidRPr="005B0B47">
        <w:rPr>
          <w:color w:val="000000"/>
        </w:rPr>
        <w:t xml:space="preserve">. Penelitian dari Wulandari dan Robert menunjukkan penerapan </w:t>
      </w:r>
      <w:proofErr w:type="spellStart"/>
      <w:r w:rsidRPr="005B0B47">
        <w:rPr>
          <w:color w:val="000000"/>
        </w:rPr>
        <w:t>gamifikasi</w:t>
      </w:r>
      <w:proofErr w:type="spellEnd"/>
      <w:r w:rsidRPr="005B0B47">
        <w:rPr>
          <w:color w:val="000000"/>
        </w:rPr>
        <w:t xml:space="preserve"> di pendidikan musik dapat mempercepat pengembangan keterampilan bermusik dan meningkatkan motivasi belajar. Wulandari melaporkan bahwa media pembelajaran </w:t>
      </w:r>
      <w:proofErr w:type="spellStart"/>
      <w:r w:rsidRPr="005B0B47">
        <w:rPr>
          <w:color w:val="000000"/>
        </w:rPr>
        <w:t>gamifikasi</w:t>
      </w:r>
      <w:proofErr w:type="spellEnd"/>
      <w:r w:rsidRPr="005B0B47">
        <w:rPr>
          <w:color w:val="000000"/>
        </w:rPr>
        <w:t xml:space="preserve"> berbasis teknik </w:t>
      </w:r>
      <w:proofErr w:type="spellStart"/>
      <w:r w:rsidRPr="005B0B47">
        <w:rPr>
          <w:i/>
          <w:color w:val="000000"/>
        </w:rPr>
        <w:t>solfegio</w:t>
      </w:r>
      <w:proofErr w:type="spellEnd"/>
      <w:r w:rsidRPr="005B0B47">
        <w:rPr>
          <w:color w:val="000000"/>
        </w:rPr>
        <w:t xml:space="preserve"> efektif meningkatkan keterampilan menyanyi siswa sekaligus membuat siswa menjadi lebih termotivasi belajar </w:t>
      </w:r>
      <w:sdt>
        <w:sdtPr>
          <w:rPr>
            <w:color w:val="000000"/>
          </w:rPr>
          <w:tag w:val="MENDELEY_CITATION_v3_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"/>
          <w:id w:val="-577137980"/>
          <w:placeholder>
            <w:docPart w:val="DefaultPlaceholder_-1854013440"/>
          </w:placeholder>
        </w:sdtPr>
        <w:sdtContent>
          <w:r w:rsidR="002E5A54" w:rsidRPr="005B0B47">
            <w:rPr>
              <w:color w:val="000000"/>
            </w:rPr>
            <w:t>[6]</w:t>
          </w:r>
        </w:sdtContent>
      </w:sdt>
      <w:r w:rsidRPr="005B0B47">
        <w:rPr>
          <w:color w:val="000000"/>
        </w:rPr>
        <w:t xml:space="preserve">. Robert juga menemukan bahwa </w:t>
      </w:r>
      <w:proofErr w:type="spellStart"/>
      <w:r w:rsidRPr="005B0B47">
        <w:rPr>
          <w:color w:val="000000"/>
        </w:rPr>
        <w:t>gamifikasi</w:t>
      </w:r>
      <w:proofErr w:type="spellEnd"/>
      <w:r w:rsidRPr="005B0B47">
        <w:rPr>
          <w:color w:val="000000"/>
        </w:rPr>
        <w:t xml:space="preserve"> mendorong perkembangan kreativitas dan keterampilan musikal siswa secara keseluruhan </w:t>
      </w:r>
      <w:sdt>
        <w:sdtPr>
          <w:rPr>
            <w:color w:val="000000"/>
          </w:rPr>
          <w:tag w:val="MENDELEY_CITATION_v3_eyJjaXRhdGlvbklEIjoiTUVOREVMRVlfQ0lUQVRJT05fNWI4NDg4YmEtMjY1My00NGIxLWExZGUtNTJkZDE5NTA0YWFk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
          <w:id w:val="-501362428"/>
          <w:placeholder>
            <w:docPart w:val="DefaultPlaceholder_-1854013440"/>
          </w:placeholder>
        </w:sdtPr>
        <w:sdtContent>
          <w:r w:rsidR="002E5A54" w:rsidRPr="005B0B47">
            <w:rPr>
              <w:color w:val="000000"/>
            </w:rPr>
            <w:t>[7]</w:t>
          </w:r>
        </w:sdtContent>
      </w:sdt>
      <w:r w:rsidRPr="005B0B47">
        <w:rPr>
          <w:color w:val="000000"/>
        </w:rPr>
        <w:t xml:space="preserve">. Hasil-hasil ini mendukung gagasan bahwa </w:t>
      </w:r>
      <w:proofErr w:type="spellStart"/>
      <w:r w:rsidRPr="005B0B47">
        <w:rPr>
          <w:color w:val="000000"/>
        </w:rPr>
        <w:t>gamifikasi</w:t>
      </w:r>
      <w:proofErr w:type="spellEnd"/>
      <w:r w:rsidRPr="005B0B47">
        <w:rPr>
          <w:color w:val="000000"/>
        </w:rPr>
        <w:t xml:space="preserve"> yang dirancang dengan strategi dapat mengubah latihan berulang yang monoton menjadi lebih menarik dan produktif bagi siswa.</w:t>
      </w:r>
    </w:p>
    <w:p w14:paraId="4B8A822B" w14:textId="63F04F86" w:rsidR="00062B37" w:rsidRPr="005B0B47" w:rsidRDefault="00000000" w:rsidP="00FA62F9">
      <w:pPr>
        <w:pBdr>
          <w:top w:val="nil"/>
          <w:left w:val="nil"/>
          <w:bottom w:val="nil"/>
          <w:right w:val="nil"/>
          <w:between w:val="nil"/>
        </w:pBdr>
        <w:ind w:right="49" w:firstLine="720"/>
        <w:jc w:val="both"/>
        <w:rPr>
          <w:color w:val="000000"/>
        </w:rPr>
      </w:pPr>
      <w:r w:rsidRPr="005B0B47">
        <w:rPr>
          <w:color w:val="000000"/>
        </w:rPr>
        <w:t xml:space="preserve">Tipe-tipe </w:t>
      </w:r>
      <w:proofErr w:type="spellStart"/>
      <w:r w:rsidRPr="005B0B47">
        <w:rPr>
          <w:color w:val="000000"/>
        </w:rPr>
        <w:t>gamifikasi</w:t>
      </w:r>
      <w:proofErr w:type="spellEnd"/>
      <w:r w:rsidRPr="005B0B47">
        <w:rPr>
          <w:color w:val="000000"/>
        </w:rPr>
        <w:t xml:space="preserve"> yang paling efektif untuk pembelajaran musik meliputi penggunaan </w:t>
      </w:r>
      <w:proofErr w:type="spellStart"/>
      <w:r w:rsidRPr="005B0B47">
        <w:rPr>
          <w:color w:val="000000"/>
        </w:rPr>
        <w:t>leaderboard</w:t>
      </w:r>
      <w:proofErr w:type="spellEnd"/>
      <w:r w:rsidRPr="005B0B47">
        <w:rPr>
          <w:color w:val="000000"/>
        </w:rPr>
        <w:t xml:space="preserve"> untuk mendorong kompetisi sehat, sistem level bar untuk memberikan </w:t>
      </w:r>
      <w:proofErr w:type="spellStart"/>
      <w:r w:rsidRPr="005B0B47">
        <w:rPr>
          <w:color w:val="000000"/>
        </w:rPr>
        <w:t>reward</w:t>
      </w:r>
      <w:proofErr w:type="spellEnd"/>
      <w:r w:rsidRPr="005B0B47">
        <w:rPr>
          <w:color w:val="000000"/>
        </w:rPr>
        <w:t xml:space="preserve"> terhadap hal yang sudah dicapai, Dan misi harian untuk meningkatkan konsistensi latihan memungkinkan refleksi langsung terhadap performa siswa </w:t>
      </w:r>
      <w:sdt>
        <w:sdtPr>
          <w:rPr>
            <w:color w:val="000000"/>
          </w:rPr>
          <w:tag w:val="MENDELEY_CITATION_v3_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"/>
          <w:id w:val="809445459"/>
          <w:placeholder>
            <w:docPart w:val="DefaultPlaceholder_-1854013440"/>
          </w:placeholder>
        </w:sdtPr>
        <w:sdtContent>
          <w:r w:rsidR="002E5A54" w:rsidRPr="005B0B47">
            <w:rPr>
              <w:color w:val="000000"/>
            </w:rPr>
            <w:t>[5]</w:t>
          </w:r>
        </w:sdtContent>
      </w:sdt>
      <w:sdt>
        <w:sdtPr>
          <w:rPr>
            <w:color w:val="000000"/>
          </w:rPr>
          <w:tag w:val="MENDELEY_CITATION_v3_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"/>
          <w:id w:val="-435668512"/>
          <w:placeholder>
            <w:docPart w:val="DefaultPlaceholder_-1854013440"/>
          </w:placeholder>
        </w:sdtPr>
        <w:sdtContent>
          <w:r w:rsidR="002E5A54" w:rsidRPr="005B0B47">
            <w:rPr>
              <w:color w:val="000000"/>
            </w:rPr>
            <w:t>[3]</w:t>
          </w:r>
        </w:sdtContent>
      </w:sdt>
      <w:r w:rsidRPr="005B0B47">
        <w:rPr>
          <w:color w:val="000000"/>
        </w:rPr>
        <w:t>. Pendekatan ini tidak hanya memudahkan evaluasi keterampilan, tetapi juga memperkuat rasa pencapaian dan kompetensi diri yang sangat penting dalam perkembangan musisi pemula maupun lanjutan.</w:t>
      </w:r>
    </w:p>
    <w:p w14:paraId="1BB098B8" w14:textId="075D7E9D" w:rsidR="00062B37" w:rsidRPr="005B0B47" w:rsidRDefault="00000000" w:rsidP="00FA62F9">
      <w:pPr>
        <w:pBdr>
          <w:top w:val="nil"/>
          <w:left w:val="nil"/>
          <w:bottom w:val="nil"/>
          <w:right w:val="nil"/>
          <w:between w:val="nil"/>
        </w:pBdr>
        <w:ind w:right="49" w:firstLine="720"/>
        <w:jc w:val="both"/>
      </w:pPr>
      <w:r w:rsidRPr="005B0B47">
        <w:t xml:space="preserve">Komunitas musik pada dasarnya merupakan sebuah wadah sosial yang terbentuk dari sekumpulan individu dengan minat dan ketertarikan yang sama terhadap musik. Di dalam komunitas ini, setiap anggota dapat saling berbagi pengalaman, membagikan praktik, memberikan umpan balik, hingga berkolaborasi untuk menciptakan karya musik baru. Bentuk interaksi dalam komunitas musik tidak hanya terbatas pada pertemuan langsung secara tatap muka, melainkan juga dapat berlangsung secara daring melalui berbagai platform digital. Kehadiran komunitas musik menghadirkan ekosistem pembelajaran yang bersifat </w:t>
      </w:r>
      <w:proofErr w:type="spellStart"/>
      <w:r w:rsidRPr="005B0B47">
        <w:t>partisipatif</w:t>
      </w:r>
      <w:proofErr w:type="spellEnd"/>
      <w:r w:rsidRPr="005B0B47">
        <w:t xml:space="preserve">, terbuka, dan dinamis, karena setiap anggota berperan sebagai pembelajar sekaligus kontributor. Dengan adanya interaksi ini, komunitas musik menjadi ruang yang mendorong proses pembelajaran sosial, kolaborasi kreatif, serta pertukaran identitas musikal di antara para anggotanya </w:t>
      </w:r>
      <w:sdt>
        <w:sdtPr>
          <w:rPr>
            <w:color w:val="000000"/>
          </w:rPr>
          <w:tag w:val="MENDELEY_CITATION_v3_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mlzc3VlZCI6eyJkYXRlLXBhcnRzIjpbWzIwMjNdXX0sInBhZ2UiOiIyNjA2IiwicHVibGlzaGVyIjoiTURQSSIsImlzc3VlIjoiMyIsInZvbHVtZSI6IjIwIn0sImlzVGVtcG9yYXJ5IjpmYWxzZSwic3VwcHJlc3MtYXV0aG9yIjpmYWxzZSwiY29tcG9zaXRlIjpmYWxzZSwiYXV0aG9yLW9ubHkiOmZhbHNlfV19"/>
          <w:id w:val="-854104983"/>
          <w:placeholder>
            <w:docPart w:val="DefaultPlaceholder_-1854013440"/>
          </w:placeholder>
        </w:sdtPr>
        <w:sdtContent>
          <w:r w:rsidR="002E5A54" w:rsidRPr="005B0B47">
            <w:rPr>
              <w:color w:val="000000"/>
            </w:rPr>
            <w:t>[8]</w:t>
          </w:r>
        </w:sdtContent>
      </w:sdt>
      <w:r w:rsidRPr="005B0B47">
        <w:t>.</w:t>
      </w:r>
    </w:p>
    <w:p w14:paraId="60DF904D" w14:textId="36CED516" w:rsidR="00062B37" w:rsidRPr="005B0B47" w:rsidRDefault="00000000" w:rsidP="00FA62F9">
      <w:pPr>
        <w:pBdr>
          <w:top w:val="nil"/>
          <w:left w:val="nil"/>
          <w:bottom w:val="nil"/>
          <w:right w:val="nil"/>
          <w:between w:val="nil"/>
        </w:pBdr>
        <w:ind w:right="49" w:firstLine="720"/>
        <w:jc w:val="both"/>
      </w:pPr>
      <w:r w:rsidRPr="005B0B47">
        <w:t xml:space="preserve">Dalam studi yang dilakukan oleh </w:t>
      </w:r>
      <w:proofErr w:type="spellStart"/>
      <w:r w:rsidRPr="005B0B47">
        <w:t>Jiaxing</w:t>
      </w:r>
      <w:proofErr w:type="spellEnd"/>
      <w:r w:rsidRPr="005B0B47">
        <w:t xml:space="preserve"> menghadirkan sebuah sistem </w:t>
      </w:r>
      <w:proofErr w:type="spellStart"/>
      <w:r w:rsidRPr="005B0B47">
        <w:t>gamifikasi</w:t>
      </w:r>
      <w:proofErr w:type="spellEnd"/>
      <w:r w:rsidRPr="005B0B47">
        <w:t xml:space="preserve"> untuk pendidikan musik visualisasi bernama </w:t>
      </w:r>
      <w:proofErr w:type="spellStart"/>
      <w:r w:rsidRPr="005B0B47">
        <w:rPr>
          <w:i/>
        </w:rPr>
        <w:t>ArchiTone</w:t>
      </w:r>
      <w:proofErr w:type="spellEnd"/>
      <w:r w:rsidRPr="005B0B47">
        <w:t xml:space="preserve">. Sistem ini terinspirasi dari konsep LEGO dengan memvisualisasikan musik dalam bentuk blok modular, sehingga memungkinkan peserta didik untuk belajar musik secara intuitif dan kreatif. </w:t>
      </w:r>
      <w:proofErr w:type="spellStart"/>
      <w:r w:rsidRPr="005B0B47">
        <w:rPr>
          <w:i/>
        </w:rPr>
        <w:t>ArchiTone</w:t>
      </w:r>
      <w:proofErr w:type="spellEnd"/>
      <w:r w:rsidRPr="005B0B47">
        <w:t xml:space="preserve"> dirancang untuk mendukung pembelajaran daring dengan tujuan meningkatkan keterlibatan dan partisipasi peserta didik, dan hasil evaluasi menunjukkan adanya peningkatan motivasi serta interaksi sosial di antara penggunanya. Namun demikian, fokus utama </w:t>
      </w:r>
      <w:proofErr w:type="spellStart"/>
      <w:r w:rsidRPr="005B0B47">
        <w:rPr>
          <w:i/>
        </w:rPr>
        <w:t>ArchiTone</w:t>
      </w:r>
      <w:proofErr w:type="spellEnd"/>
      <w:r w:rsidRPr="005B0B47">
        <w:rPr>
          <w:i/>
        </w:rPr>
        <w:t xml:space="preserve"> </w:t>
      </w:r>
      <w:r w:rsidRPr="005B0B47">
        <w:t xml:space="preserve">lebih diarahkan pada pembelajaran teori musik, seperti notasi, harmoni, interval, dan struktur lagu melalui blok visual interaktif, sehingga masih bersifat umum dan belum secara khusus menyasar keterampilan praktik dalam memainkan alat musik </w:t>
      </w:r>
      <w:sdt>
        <w:sdtPr>
          <w:rPr>
            <w:color w:val="000000"/>
          </w:rPr>
          <w:tag w:val="MENDELEY_CITATION_v3_eyJjaXRhdGlvbklEIjoiTUVOREVMRVlfQ0lUQVRJT05fYWEyNTcxMWUtNzQzZi00MDZlLWExZmUtMmY2NzZlZTM4YjA0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
          <w:id w:val="-642197852"/>
          <w:placeholder>
            <w:docPart w:val="DefaultPlaceholder_-1854013440"/>
          </w:placeholder>
        </w:sdtPr>
        <w:sdtContent>
          <w:r w:rsidR="002E5A54" w:rsidRPr="005B0B47">
            <w:rPr>
              <w:color w:val="000000"/>
            </w:rPr>
            <w:t>[9]</w:t>
          </w:r>
        </w:sdtContent>
      </w:sdt>
      <w:r w:rsidRPr="005B0B47">
        <w:t xml:space="preserve">. Meskipun berhasil meningkatkan motivasi dan interaksi sosial, keterbatasan tersebut menunjukkan adanya kebutuhan untuk menghadirkan sistem yang lebih menekankan pada pengembangan keterampilan praktik. </w:t>
      </w:r>
    </w:p>
    <w:p w14:paraId="7BAFC26B" w14:textId="42635B4B" w:rsidR="00062B37" w:rsidRPr="005B0B47" w:rsidRDefault="00000000" w:rsidP="00FA62F9">
      <w:pPr>
        <w:pBdr>
          <w:top w:val="nil"/>
          <w:left w:val="nil"/>
          <w:bottom w:val="nil"/>
          <w:right w:val="nil"/>
          <w:between w:val="nil"/>
        </w:pBdr>
        <w:ind w:right="49" w:firstLine="720"/>
        <w:jc w:val="both"/>
      </w:pPr>
      <w:r w:rsidRPr="005B0B47">
        <w:rPr>
          <w:color w:val="000000"/>
        </w:rPr>
        <w:t>Untuk</w:t>
      </w:r>
      <w:r w:rsidRPr="005B0B47">
        <w:t xml:space="preserve"> menangani </w:t>
      </w:r>
      <w:r w:rsidRPr="005B0B47">
        <w:rPr>
          <w:color w:val="000000"/>
        </w:rPr>
        <w:t xml:space="preserve">kekurangan tersebut, Pendekatan yang </w:t>
      </w:r>
      <w:r w:rsidRPr="005B0B47">
        <w:t>di</w:t>
      </w:r>
      <w:r w:rsidRPr="005B0B47">
        <w:rPr>
          <w:color w:val="000000"/>
        </w:rPr>
        <w:t xml:space="preserve">usulkan adalah mengembangkan sistem </w:t>
      </w:r>
      <w:proofErr w:type="spellStart"/>
      <w:r w:rsidRPr="005B0B47">
        <w:rPr>
          <w:color w:val="000000"/>
        </w:rPr>
        <w:t>gamifikasi</w:t>
      </w:r>
      <w:proofErr w:type="spellEnd"/>
      <w:r w:rsidRPr="005B0B47">
        <w:rPr>
          <w:color w:val="000000"/>
        </w:rPr>
        <w:t xml:space="preserve"> berbasis komunitas dengan fokus khusus pada pengembangan keterampilan alat musik khususnya pada kategori </w:t>
      </w:r>
      <w:proofErr w:type="spellStart"/>
      <w:r w:rsidRPr="005B0B47">
        <w:rPr>
          <w:i/>
          <w:iCs/>
          <w:color w:val="000000"/>
        </w:rPr>
        <w:t>percussion</w:t>
      </w:r>
      <w:proofErr w:type="spellEnd"/>
      <w:r w:rsidRPr="005B0B47">
        <w:rPr>
          <w:i/>
          <w:iCs/>
          <w:color w:val="000000"/>
        </w:rPr>
        <w:t xml:space="preserve">, </w:t>
      </w:r>
      <w:proofErr w:type="spellStart"/>
      <w:r w:rsidRPr="005B0B47">
        <w:rPr>
          <w:i/>
          <w:iCs/>
          <w:color w:val="000000"/>
        </w:rPr>
        <w:t>stringed</w:t>
      </w:r>
      <w:proofErr w:type="spellEnd"/>
      <w:r w:rsidRPr="005B0B47">
        <w:rPr>
          <w:i/>
          <w:iCs/>
          <w:color w:val="000000"/>
        </w:rPr>
        <w:t xml:space="preserve">, </w:t>
      </w:r>
      <w:proofErr w:type="spellStart"/>
      <w:r w:rsidRPr="005B0B47">
        <w:rPr>
          <w:i/>
          <w:iCs/>
          <w:color w:val="000000"/>
        </w:rPr>
        <w:t>keyboard</w:t>
      </w:r>
      <w:proofErr w:type="spellEnd"/>
      <w:r w:rsidRPr="005B0B47">
        <w:rPr>
          <w:i/>
          <w:iCs/>
          <w:color w:val="000000"/>
        </w:rPr>
        <w:t xml:space="preserve">, </w:t>
      </w:r>
      <w:r w:rsidRPr="005B0B47">
        <w:rPr>
          <w:color w:val="000000"/>
        </w:rPr>
        <w:t>dan</w:t>
      </w:r>
      <w:r w:rsidRPr="005B0B47">
        <w:rPr>
          <w:i/>
          <w:iCs/>
          <w:color w:val="000000"/>
        </w:rPr>
        <w:t xml:space="preserve"> </w:t>
      </w:r>
      <w:proofErr w:type="spellStart"/>
      <w:r w:rsidRPr="005B0B47">
        <w:rPr>
          <w:i/>
          <w:iCs/>
          <w:color w:val="000000"/>
        </w:rPr>
        <w:t>woodwind</w:t>
      </w:r>
      <w:proofErr w:type="spellEnd"/>
      <w:r w:rsidRPr="005B0B47">
        <w:rPr>
          <w:color w:val="000000"/>
        </w:rPr>
        <w:t xml:space="preserve">. </w:t>
      </w:r>
      <w:proofErr w:type="spellStart"/>
      <w:r w:rsidRPr="005B0B47">
        <w:rPr>
          <w:color w:val="000000"/>
        </w:rPr>
        <w:t>Poudel</w:t>
      </w:r>
      <w:proofErr w:type="spellEnd"/>
      <w:r w:rsidRPr="005B0B47">
        <w:rPr>
          <w:color w:val="000000"/>
        </w:rPr>
        <w:t xml:space="preserve"> mengutip pendapat </w:t>
      </w:r>
      <w:proofErr w:type="spellStart"/>
      <w:r w:rsidRPr="005B0B47">
        <w:rPr>
          <w:color w:val="000000"/>
        </w:rPr>
        <w:t>Westrup</w:t>
      </w:r>
      <w:proofErr w:type="spellEnd"/>
      <w:r w:rsidRPr="005B0B47">
        <w:rPr>
          <w:color w:val="000000"/>
        </w:rPr>
        <w:t xml:space="preserve"> terdapat lima keluarga alat musik utama, yakni </w:t>
      </w:r>
      <w:proofErr w:type="spellStart"/>
      <w:r w:rsidRPr="005B0B47">
        <w:rPr>
          <w:i/>
          <w:color w:val="000000"/>
        </w:rPr>
        <w:t>percussion</w:t>
      </w:r>
      <w:proofErr w:type="spellEnd"/>
      <w:r w:rsidRPr="005B0B47">
        <w:rPr>
          <w:i/>
          <w:color w:val="000000"/>
        </w:rPr>
        <w:t xml:space="preserve">, </w:t>
      </w:r>
      <w:proofErr w:type="spellStart"/>
      <w:r w:rsidRPr="005B0B47">
        <w:rPr>
          <w:i/>
          <w:color w:val="000000"/>
        </w:rPr>
        <w:t>stringed</w:t>
      </w:r>
      <w:proofErr w:type="spellEnd"/>
      <w:r w:rsidRPr="005B0B47">
        <w:rPr>
          <w:i/>
          <w:color w:val="000000"/>
        </w:rPr>
        <w:t xml:space="preserve">, </w:t>
      </w:r>
      <w:proofErr w:type="spellStart"/>
      <w:r w:rsidRPr="005B0B47">
        <w:rPr>
          <w:i/>
          <w:color w:val="000000"/>
        </w:rPr>
        <w:t>keyboard</w:t>
      </w:r>
      <w:proofErr w:type="spellEnd"/>
      <w:r w:rsidRPr="005B0B47">
        <w:rPr>
          <w:i/>
          <w:color w:val="000000"/>
        </w:rPr>
        <w:t xml:space="preserve">, </w:t>
      </w:r>
      <w:proofErr w:type="spellStart"/>
      <w:r w:rsidRPr="005B0B47">
        <w:rPr>
          <w:i/>
          <w:color w:val="000000"/>
        </w:rPr>
        <w:t>wind</w:t>
      </w:r>
      <w:proofErr w:type="spellEnd"/>
      <w:r w:rsidRPr="005B0B47">
        <w:rPr>
          <w:color w:val="000000"/>
        </w:rPr>
        <w:t xml:space="preserve">, dan </w:t>
      </w:r>
      <w:proofErr w:type="spellStart"/>
      <w:r w:rsidRPr="005B0B47">
        <w:rPr>
          <w:i/>
          <w:color w:val="000000"/>
        </w:rPr>
        <w:t>electronic</w:t>
      </w:r>
      <w:proofErr w:type="spellEnd"/>
      <w:r w:rsidRPr="005B0B47">
        <w:rPr>
          <w:color w:val="000000"/>
        </w:rPr>
        <w:t xml:space="preserve">. Dalam pengembangan sistem ini, kategori </w:t>
      </w:r>
      <w:proofErr w:type="spellStart"/>
      <w:r w:rsidRPr="005B0B47">
        <w:rPr>
          <w:i/>
          <w:color w:val="000000"/>
        </w:rPr>
        <w:t>electronic</w:t>
      </w:r>
      <w:proofErr w:type="spellEnd"/>
      <w:r w:rsidRPr="005B0B47">
        <w:rPr>
          <w:color w:val="000000"/>
        </w:rPr>
        <w:t xml:space="preserve"> tidak diikutsertakan karena memiliki karakteristik yang berbeda secara fundamental yakni tidak menghasilkan suara melalui getaran senar, hembusan angin, atau permukaan yang dipukul, tetapi melalui proses digital atau elektronik seperti yang disebutkan oleh </w:t>
      </w:r>
      <w:proofErr w:type="spellStart"/>
      <w:r w:rsidRPr="005B0B47">
        <w:rPr>
          <w:color w:val="000000"/>
        </w:rPr>
        <w:t>Poudel</w:t>
      </w:r>
      <w:proofErr w:type="spellEnd"/>
      <w:r w:rsidRPr="005B0B47">
        <w:rPr>
          <w:color w:val="000000"/>
        </w:rPr>
        <w:t xml:space="preserve"> </w:t>
      </w:r>
      <w:sdt>
        <w:sdtPr>
          <w:rPr>
            <w:color w:val="000000"/>
          </w:rPr>
          <w:tag w:val="MENDELEY_CITATION_v3_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"/>
          <w:id w:val="-1858331910"/>
          <w:placeholder>
            <w:docPart w:val="DefaultPlaceholder_-1854013440"/>
          </w:placeholder>
        </w:sdtPr>
        <w:sdtContent>
          <w:r w:rsidR="002E5A54" w:rsidRPr="005B0B47">
            <w:rPr>
              <w:color w:val="000000"/>
            </w:rPr>
            <w:t>[1]</w:t>
          </w:r>
        </w:sdtContent>
      </w:sdt>
      <w:r w:rsidRPr="005B0B47">
        <w:rPr>
          <w:color w:val="000000"/>
        </w:rPr>
        <w:t>. Dengan membatasi pada empat kategori tersebut, Sistem dapat difokuskan pada alat musik yang memiliki standar teknik dan praktik pembelajaran yang lebih umum digunakan di dunia pendidikan musik. Hal ini juga memudahkan dalam proses validasi video, serta pelaksanaan misi latihan yang dapat diukur secara objektif.</w:t>
      </w:r>
    </w:p>
    <w:p w14:paraId="20C28B05" w14:textId="1CE3E473" w:rsidR="00062B37" w:rsidRPr="005B0B47" w:rsidRDefault="00000000" w:rsidP="00FA62F9">
      <w:pPr>
        <w:pBdr>
          <w:top w:val="nil"/>
          <w:left w:val="nil"/>
          <w:bottom w:val="nil"/>
          <w:right w:val="nil"/>
          <w:between w:val="nil"/>
        </w:pBdr>
        <w:ind w:right="49" w:firstLine="720"/>
        <w:jc w:val="both"/>
      </w:pPr>
      <w:r w:rsidRPr="005B0B47">
        <w:t xml:space="preserve">Platform yang dirancang dalam bentuk </w:t>
      </w:r>
      <w:proofErr w:type="spellStart"/>
      <w:r w:rsidRPr="005B0B47">
        <w:t>website</w:t>
      </w:r>
      <w:proofErr w:type="spellEnd"/>
      <w:r w:rsidRPr="005B0B47">
        <w:t xml:space="preserve"> interaktif dipilih karena memiliki keunggulan seperti aksesibilitas yang memungkinkan digunakan kapan saja dan di mana saja, mendukung kemandirian pembelajaran, menyediakan kemampuan multimedia berupa audio, video, dan simulasi, serta </w:t>
      </w:r>
      <w:proofErr w:type="spellStart"/>
      <w:r w:rsidRPr="005B0B47">
        <w:t>interaktivitas</w:t>
      </w:r>
      <w:proofErr w:type="spellEnd"/>
      <w:r w:rsidRPr="005B0B47">
        <w:t xml:space="preserve"> yang tinggi. Faktor interaktif ini sangat penting untuk menjaga motivasi dan mengakomodasi gaya belajar individual </w:t>
      </w:r>
      <w:sdt>
        <w:sdtPr>
          <w:rPr>
            <w:color w:val="000000"/>
          </w:rPr>
          <w:tag w:val="MENDELEY_CITATION_v3_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"/>
          <w:id w:val="840668901"/>
          <w:placeholder>
            <w:docPart w:val="DefaultPlaceholder_-1854013440"/>
          </w:placeholder>
        </w:sdtPr>
        <w:sdtContent>
          <w:r w:rsidR="002E5A54" w:rsidRPr="005B0B47">
            <w:rPr>
              <w:color w:val="000000"/>
            </w:rPr>
            <w:t>[10]</w:t>
          </w:r>
        </w:sdtContent>
      </w:sdt>
      <w:sdt>
        <w:sdtPr>
          <w:rPr>
            <w:color w:val="000000"/>
          </w:rPr>
          <w:tag w:val="MENDELEY_CITATION_v3_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"/>
          <w:id w:val="-684127176"/>
          <w:placeholder>
            <w:docPart w:val="DefaultPlaceholder_-1854013440"/>
          </w:placeholder>
        </w:sdtPr>
        <w:sdtContent>
          <w:r w:rsidR="002E5A54" w:rsidRPr="005B0B47">
            <w:rPr>
              <w:color w:val="000000"/>
            </w:rPr>
            <w:t>[11]</w:t>
          </w:r>
        </w:sdtContent>
      </w:sdt>
      <w:r w:rsidRPr="005B0B47">
        <w:t xml:space="preserve">. </w:t>
      </w:r>
      <w:proofErr w:type="spellStart"/>
      <w:r w:rsidRPr="00401C9B">
        <w:rPr>
          <w:i/>
          <w:iCs/>
        </w:rPr>
        <w:t>Website</w:t>
      </w:r>
      <w:proofErr w:type="spellEnd"/>
      <w:r w:rsidRPr="005B0B47">
        <w:t xml:space="preserve"> memungkinkan integrasi forum, </w:t>
      </w:r>
      <w:proofErr w:type="spellStart"/>
      <w:r w:rsidRPr="005B0B47">
        <w:rPr>
          <w:i/>
        </w:rPr>
        <w:t>leaderboard</w:t>
      </w:r>
      <w:proofErr w:type="spellEnd"/>
      <w:r w:rsidRPr="005B0B47">
        <w:t>, serta media bukti berupa video latihan sehingga dapat menciptakan pengalaman belajar yang utuh bagi pengguna dan komunitas.</w:t>
      </w:r>
    </w:p>
    <w:p w14:paraId="625BF3F0" w14:textId="77777777" w:rsidR="00062B37" w:rsidRPr="005B0B47" w:rsidRDefault="00000000" w:rsidP="00FA62F9">
      <w:pPr>
        <w:pBdr>
          <w:top w:val="nil"/>
          <w:left w:val="nil"/>
          <w:bottom w:val="nil"/>
          <w:right w:val="nil"/>
          <w:between w:val="nil"/>
        </w:pBdr>
        <w:ind w:right="49" w:firstLine="720"/>
        <w:jc w:val="both"/>
      </w:pPr>
      <w:r w:rsidRPr="005B0B47">
        <w:rPr>
          <w:color w:val="000000"/>
        </w:rPr>
        <w:t>Sistem ini tidak hanya menggunakan</w:t>
      </w:r>
      <w:r w:rsidRPr="005B0B47">
        <w:rPr>
          <w:i/>
          <w:color w:val="000000"/>
        </w:rPr>
        <w:t xml:space="preserve"> </w:t>
      </w:r>
      <w:proofErr w:type="spellStart"/>
      <w:r w:rsidRPr="005B0B47">
        <w:rPr>
          <w:i/>
          <w:color w:val="000000"/>
        </w:rPr>
        <w:t>leaderboard</w:t>
      </w:r>
      <w:proofErr w:type="spellEnd"/>
      <w:r w:rsidRPr="005B0B47">
        <w:rPr>
          <w:color w:val="000000"/>
        </w:rPr>
        <w:t xml:space="preserve"> dan sistem</w:t>
      </w:r>
      <w:r w:rsidRPr="005B0B47">
        <w:rPr>
          <w:i/>
          <w:color w:val="000000"/>
        </w:rPr>
        <w:t xml:space="preserve"> level bar</w:t>
      </w:r>
      <w:r w:rsidRPr="005B0B47">
        <w:rPr>
          <w:color w:val="000000"/>
        </w:rPr>
        <w:t xml:space="preserve">, Tetapi juga mengintegrasikan misi latihan individual (seperti latihan </w:t>
      </w:r>
      <w:proofErr w:type="spellStart"/>
      <w:r w:rsidRPr="005B0B47">
        <w:rPr>
          <w:i/>
          <w:color w:val="000000"/>
        </w:rPr>
        <w:t>scale</w:t>
      </w:r>
      <w:proofErr w:type="spellEnd"/>
      <w:r w:rsidRPr="005B0B47">
        <w:rPr>
          <w:color w:val="000000"/>
        </w:rPr>
        <w:t xml:space="preserve">, teknik instrumen, membawakan lagu, dan penyelesaian kuis) yang dapat divalidasi melalui video oleh komunitas. Selain itu, Sistem </w:t>
      </w:r>
      <w:r w:rsidRPr="005B0B47">
        <w:t>ini</w:t>
      </w:r>
      <w:r w:rsidRPr="005B0B47">
        <w:rPr>
          <w:color w:val="000000"/>
        </w:rPr>
        <w:t xml:space="preserve"> akan memungkinkan pembelajaran sosial dengan fitur </w:t>
      </w:r>
      <w:proofErr w:type="spellStart"/>
      <w:r w:rsidRPr="005B0B47">
        <w:rPr>
          <w:i/>
          <w:color w:val="000000"/>
        </w:rPr>
        <w:t>feedback</w:t>
      </w:r>
      <w:proofErr w:type="spellEnd"/>
      <w:r w:rsidRPr="005B0B47">
        <w:rPr>
          <w:color w:val="000000"/>
        </w:rPr>
        <w:t xml:space="preserve"> dan komunitas serta </w:t>
      </w:r>
      <w:r w:rsidRPr="005B0B47">
        <w:rPr>
          <w:i/>
          <w:color w:val="000000"/>
        </w:rPr>
        <w:t>level</w:t>
      </w:r>
      <w:r w:rsidRPr="005B0B47">
        <w:rPr>
          <w:color w:val="000000"/>
        </w:rPr>
        <w:t xml:space="preserve"> berbasis kontribusi aktif. Dengan demikian, pendekatan ini diharapkan mampu memberikan umpan balik yang lebih bermakna, </w:t>
      </w:r>
      <w:proofErr w:type="spellStart"/>
      <w:r w:rsidRPr="005B0B47">
        <w:rPr>
          <w:color w:val="000000"/>
        </w:rPr>
        <w:t>personalisasi</w:t>
      </w:r>
      <w:proofErr w:type="spellEnd"/>
      <w:r w:rsidRPr="005B0B47">
        <w:rPr>
          <w:color w:val="000000"/>
        </w:rPr>
        <w:t xml:space="preserve"> latihan, dan meningkatkan motivasi intrinsik</w:t>
      </w:r>
      <w:r w:rsidRPr="005B0B47">
        <w:rPr>
          <w:color w:val="FF0000"/>
        </w:rPr>
        <w:t xml:space="preserve"> </w:t>
      </w:r>
      <w:r w:rsidRPr="005B0B47">
        <w:rPr>
          <w:color w:val="000000"/>
        </w:rPr>
        <w:t>mahasiswa musik maupun peminat musik dalam proses belajar mereka.</w:t>
      </w:r>
    </w:p>
    <w:p w14:paraId="7CAA3612" w14:textId="77777777" w:rsidR="00062B37" w:rsidRPr="005B0B47" w:rsidRDefault="00000000" w:rsidP="00FA62F9">
      <w:pPr>
        <w:pStyle w:val="Heading2"/>
        <w:numPr>
          <w:ilvl w:val="1"/>
          <w:numId w:val="9"/>
        </w:numPr>
        <w:spacing w:before="0"/>
        <w:ind w:left="426" w:hanging="426"/>
      </w:pPr>
      <w:bookmarkStart w:id="7" w:name="_Toc210928934"/>
      <w:r w:rsidRPr="005B0B47">
        <w:t>Rumusan Masalah</w:t>
      </w:r>
      <w:bookmarkEnd w:id="7"/>
    </w:p>
    <w:p w14:paraId="28E9425B" w14:textId="77777777" w:rsidR="00062B37" w:rsidRPr="005B0B47" w:rsidRDefault="00000000" w:rsidP="00FA62F9">
      <w:pPr>
        <w:ind w:right="49" w:firstLine="709"/>
        <w:jc w:val="both"/>
      </w:pPr>
      <w:r w:rsidRPr="005B0B47">
        <w:t>Berdasarkan latar belakang di atas, didapat rumusan masalah yaitu Bagaimana menyediakan latihan praktik mandiri untuk berbagai katagori alat musik berbasis komunitas?</w:t>
      </w:r>
    </w:p>
    <w:p w14:paraId="17A3739B" w14:textId="77777777" w:rsidR="00062B37" w:rsidRPr="005B0B47" w:rsidRDefault="00000000" w:rsidP="00FA62F9">
      <w:pPr>
        <w:pStyle w:val="Heading2"/>
        <w:numPr>
          <w:ilvl w:val="1"/>
          <w:numId w:val="9"/>
        </w:numPr>
        <w:spacing w:before="0"/>
        <w:ind w:left="426" w:hanging="426"/>
      </w:pPr>
      <w:bookmarkStart w:id="8" w:name="_Toc210928935"/>
      <w:r w:rsidRPr="005B0B47">
        <w:t>Tujuan Penelitian</w:t>
      </w:r>
      <w:bookmarkEnd w:id="8"/>
    </w:p>
    <w:p w14:paraId="7496ACEA" w14:textId="77777777" w:rsidR="00062B37" w:rsidRPr="005B0B47" w:rsidRDefault="00000000" w:rsidP="00FA62F9">
      <w:pPr>
        <w:ind w:right="49" w:firstLine="720"/>
        <w:jc w:val="both"/>
      </w:pPr>
      <w:r w:rsidRPr="005B0B47">
        <w:t xml:space="preserve">Berdasarkan rumusan masalah di atas, tujuan dari penelitian ini adalah Penelitian ini bertujuan untuk merancang sebuah sistem </w:t>
      </w:r>
      <w:proofErr w:type="spellStart"/>
      <w:r w:rsidRPr="005B0B47">
        <w:t>gamifikasi</w:t>
      </w:r>
      <w:proofErr w:type="spellEnd"/>
      <w:r w:rsidRPr="005B0B47">
        <w:t xml:space="preserve"> berbasis komunitas yang menyediakan latihan praktik </w:t>
      </w:r>
      <w:proofErr w:type="spellStart"/>
      <w:r w:rsidRPr="005B0B47">
        <w:t>terpersonalisasi</w:t>
      </w:r>
      <w:proofErr w:type="spellEnd"/>
      <w:r w:rsidRPr="005B0B47">
        <w:t xml:space="preserve"> untuk berbagai kategori alat musik (</w:t>
      </w:r>
      <w:proofErr w:type="spellStart"/>
      <w:r w:rsidRPr="005B0B47">
        <w:rPr>
          <w:i/>
        </w:rPr>
        <w:t>percussion</w:t>
      </w:r>
      <w:proofErr w:type="spellEnd"/>
      <w:r w:rsidRPr="005B0B47">
        <w:rPr>
          <w:i/>
        </w:rPr>
        <w:t xml:space="preserve">, </w:t>
      </w:r>
      <w:proofErr w:type="spellStart"/>
      <w:r w:rsidRPr="005B0B47">
        <w:rPr>
          <w:i/>
        </w:rPr>
        <w:t>woodwind</w:t>
      </w:r>
      <w:proofErr w:type="spellEnd"/>
      <w:r w:rsidRPr="005B0B47">
        <w:rPr>
          <w:i/>
        </w:rPr>
        <w:t xml:space="preserve">, </w:t>
      </w:r>
      <w:proofErr w:type="spellStart"/>
      <w:r w:rsidRPr="005B0B47">
        <w:rPr>
          <w:i/>
        </w:rPr>
        <w:t>strings</w:t>
      </w:r>
      <w:proofErr w:type="spellEnd"/>
      <w:r w:rsidRPr="005B0B47">
        <w:rPr>
          <w:i/>
        </w:rPr>
        <w:t xml:space="preserve">, </w:t>
      </w:r>
      <w:proofErr w:type="spellStart"/>
      <w:r w:rsidRPr="005B0B47">
        <w:rPr>
          <w:i/>
        </w:rPr>
        <w:t>keyboard</w:t>
      </w:r>
      <w:proofErr w:type="spellEnd"/>
      <w:r w:rsidRPr="005B0B47">
        <w:t xml:space="preserve">) dengan elemen </w:t>
      </w:r>
      <w:proofErr w:type="spellStart"/>
      <w:r w:rsidRPr="005B0B47">
        <w:t>gamifikasi</w:t>
      </w:r>
      <w:proofErr w:type="spellEnd"/>
      <w:r w:rsidRPr="005B0B47">
        <w:t xml:space="preserve"> seperti </w:t>
      </w:r>
      <w:proofErr w:type="spellStart"/>
      <w:r w:rsidRPr="005B0B47">
        <w:rPr>
          <w:i/>
        </w:rPr>
        <w:t>leaderboard</w:t>
      </w:r>
      <w:proofErr w:type="spellEnd"/>
      <w:r w:rsidRPr="005B0B47">
        <w:t xml:space="preserve"> dan </w:t>
      </w:r>
      <w:r w:rsidRPr="005B0B47">
        <w:rPr>
          <w:i/>
        </w:rPr>
        <w:t>level bar</w:t>
      </w:r>
      <w:r w:rsidRPr="005B0B47">
        <w:t>.</w:t>
      </w:r>
    </w:p>
    <w:p w14:paraId="53748245" w14:textId="77777777" w:rsidR="00062B37" w:rsidRPr="005B0B47" w:rsidRDefault="00000000" w:rsidP="00FA62F9">
      <w:pPr>
        <w:pStyle w:val="Heading2"/>
        <w:numPr>
          <w:ilvl w:val="1"/>
          <w:numId w:val="9"/>
        </w:numPr>
        <w:spacing w:before="0"/>
        <w:ind w:left="426" w:right="49" w:hanging="426"/>
      </w:pPr>
      <w:bookmarkStart w:id="9" w:name="_Toc210928936"/>
      <w:r w:rsidRPr="005B0B47">
        <w:t>Manfaat Penelitian</w:t>
      </w:r>
      <w:bookmarkEnd w:id="9"/>
    </w:p>
    <w:p w14:paraId="37B6753F" w14:textId="77777777" w:rsidR="00062B37" w:rsidRPr="005B0B47" w:rsidRDefault="00000000" w:rsidP="00FA62F9">
      <w:pPr>
        <w:ind w:right="49"/>
      </w:pPr>
      <w:bookmarkStart w:id="10" w:name="_Hlk209896955"/>
      <w:r w:rsidRPr="005B0B47">
        <w:t>Adapun manfaat dari hasil yang ingin dicapai adalah sebagai berikut:</w:t>
      </w:r>
    </w:p>
    <w:bookmarkEnd w:id="10"/>
    <w:p w14:paraId="6DBCC61B" w14:textId="77777777" w:rsidR="00062B37" w:rsidRPr="005B0B47" w:rsidRDefault="00000000" w:rsidP="00FA62F9">
      <w:pPr>
        <w:numPr>
          <w:ilvl w:val="0"/>
          <w:numId w:val="11"/>
        </w:numPr>
        <w:ind w:left="709" w:right="49" w:hanging="283"/>
      </w:pPr>
      <w:r w:rsidRPr="005B0B47">
        <w:t>Manfaat Teoretis:</w:t>
      </w:r>
    </w:p>
    <w:p w14:paraId="7E08D9F0" w14:textId="77777777" w:rsidR="00062B37" w:rsidRPr="005B0B47" w:rsidRDefault="00000000" w:rsidP="00FA62F9">
      <w:pPr>
        <w:numPr>
          <w:ilvl w:val="1"/>
          <w:numId w:val="11"/>
        </w:numPr>
        <w:ind w:left="993" w:right="49"/>
        <w:jc w:val="both"/>
      </w:pPr>
      <w:r w:rsidRPr="005B0B47">
        <w:t xml:space="preserve">Memberikan kontribusi pada pengembangan sistem pembelajaran musik berbasis </w:t>
      </w:r>
      <w:proofErr w:type="spellStart"/>
      <w:r w:rsidRPr="005B0B47">
        <w:t>gamifikasi</w:t>
      </w:r>
      <w:proofErr w:type="spellEnd"/>
      <w:r w:rsidRPr="005B0B47">
        <w:t xml:space="preserve"> yang memadukan aspek latihan praktik instrumen, interaksi sosial komunitas, dan umpan balik digital dalam satu ekosistem terintegrasi.</w:t>
      </w:r>
    </w:p>
    <w:p w14:paraId="349DCE30" w14:textId="77777777" w:rsidR="00062B37" w:rsidRPr="005B0B47" w:rsidRDefault="00000000" w:rsidP="00FA62F9">
      <w:pPr>
        <w:numPr>
          <w:ilvl w:val="1"/>
          <w:numId w:val="11"/>
        </w:numPr>
        <w:ind w:left="993" w:right="49"/>
        <w:jc w:val="both"/>
      </w:pPr>
      <w:r w:rsidRPr="005B0B47">
        <w:t xml:space="preserve">Menjadi referensi akademik dalam penelitian tentang </w:t>
      </w:r>
      <w:proofErr w:type="spellStart"/>
      <w:r w:rsidRPr="005B0B47">
        <w:t>personalisasi</w:t>
      </w:r>
      <w:proofErr w:type="spellEnd"/>
      <w:r w:rsidRPr="005B0B47">
        <w:t xml:space="preserve"> latihan alat musik melalui pendekatan </w:t>
      </w:r>
      <w:proofErr w:type="spellStart"/>
      <w:r w:rsidRPr="005B0B47">
        <w:t>gamifikasi</w:t>
      </w:r>
      <w:proofErr w:type="spellEnd"/>
      <w:r w:rsidRPr="005B0B47">
        <w:t>, terutama dalam konteks pendidikan musik berbasis teknologi.</w:t>
      </w:r>
    </w:p>
    <w:p w14:paraId="24FBE6F9" w14:textId="77777777" w:rsidR="00062B37" w:rsidRPr="005B0B47" w:rsidRDefault="00000000" w:rsidP="00FA62F9">
      <w:pPr>
        <w:numPr>
          <w:ilvl w:val="1"/>
          <w:numId w:val="11"/>
        </w:numPr>
        <w:ind w:left="993" w:right="49"/>
        <w:jc w:val="both"/>
      </w:pPr>
      <w:r w:rsidRPr="005B0B47">
        <w:t>Mengisi celah dalam penelitian sebelumnya yang masih berfokus pada pembelajaran teori musik dan visualisasi notasi, dengan menghadirkan pendekatan yang lebih menyasar keterampilan teknis dan ekspresif pada masing-masing kategori alat musik.</w:t>
      </w:r>
    </w:p>
    <w:p w14:paraId="6ED8A8A2" w14:textId="77777777" w:rsidR="00062B37" w:rsidRPr="005B0B47" w:rsidRDefault="00000000" w:rsidP="00FA62F9">
      <w:pPr>
        <w:numPr>
          <w:ilvl w:val="0"/>
          <w:numId w:val="11"/>
        </w:numPr>
        <w:ind w:left="709" w:right="49" w:hanging="284"/>
      </w:pPr>
      <w:r w:rsidRPr="005B0B47">
        <w:t>Manfaat Praktis:</w:t>
      </w:r>
    </w:p>
    <w:p w14:paraId="08CA4850" w14:textId="77777777" w:rsidR="00062B37" w:rsidRPr="005B0B47" w:rsidRDefault="00000000" w:rsidP="00FA62F9">
      <w:pPr>
        <w:numPr>
          <w:ilvl w:val="1"/>
          <w:numId w:val="6"/>
        </w:numPr>
        <w:ind w:left="993" w:right="49" w:hanging="219"/>
      </w:pPr>
      <w:r w:rsidRPr="005B0B47">
        <w:t>Bagi Pelajar atau Pengguna Sistem</w:t>
      </w:r>
    </w:p>
    <w:p w14:paraId="5344E979" w14:textId="77777777" w:rsidR="00062B37" w:rsidRPr="005B0B47" w:rsidRDefault="00000000" w:rsidP="00FA62F9">
      <w:pPr>
        <w:numPr>
          <w:ilvl w:val="0"/>
          <w:numId w:val="12"/>
        </w:numPr>
        <w:ind w:left="1276" w:right="49" w:hanging="283"/>
        <w:jc w:val="both"/>
      </w:pPr>
      <w:r w:rsidRPr="005B0B47">
        <w:t>Menyediakan sarana latihan musik berbasis misi yang sesuai dengan kategori dan karakteristik alat musik mereka, baik untuk pemula maupun pelajar tingkat lanjut.</w:t>
      </w:r>
    </w:p>
    <w:p w14:paraId="15BD9A94" w14:textId="77777777" w:rsidR="00062B37" w:rsidRPr="005B0B47" w:rsidRDefault="00000000" w:rsidP="00FA62F9">
      <w:pPr>
        <w:numPr>
          <w:ilvl w:val="0"/>
          <w:numId w:val="12"/>
        </w:numPr>
        <w:ind w:left="1276" w:right="49" w:hanging="283"/>
        <w:jc w:val="both"/>
      </w:pPr>
      <w:r w:rsidRPr="005B0B47">
        <w:t xml:space="preserve">Meningkatkan motivasi dan konsistensi latihan melalui elemen </w:t>
      </w:r>
      <w:proofErr w:type="spellStart"/>
      <w:r w:rsidRPr="005B0B47">
        <w:t>gamifikasi</w:t>
      </w:r>
      <w:proofErr w:type="spellEnd"/>
      <w:r w:rsidRPr="005B0B47">
        <w:t xml:space="preserve"> seperti </w:t>
      </w:r>
      <w:proofErr w:type="spellStart"/>
      <w:r w:rsidRPr="005B0B47">
        <w:rPr>
          <w:i/>
        </w:rPr>
        <w:t>leaderboard</w:t>
      </w:r>
      <w:proofErr w:type="spellEnd"/>
      <w:r w:rsidRPr="005B0B47">
        <w:t xml:space="preserve">, </w:t>
      </w:r>
      <w:r w:rsidRPr="005B0B47">
        <w:rPr>
          <w:i/>
        </w:rPr>
        <w:t>level bar</w:t>
      </w:r>
      <w:r w:rsidRPr="005B0B47">
        <w:t xml:space="preserve">, serta sistem </w:t>
      </w:r>
      <w:proofErr w:type="spellStart"/>
      <w:r w:rsidRPr="005B0B47">
        <w:rPr>
          <w:i/>
        </w:rPr>
        <w:t>reward</w:t>
      </w:r>
      <w:proofErr w:type="spellEnd"/>
      <w:r w:rsidRPr="005B0B47">
        <w:rPr>
          <w:i/>
        </w:rPr>
        <w:t xml:space="preserve"> </w:t>
      </w:r>
      <w:r w:rsidRPr="005B0B47">
        <w:t>berbasis kontribusi komunitas.</w:t>
      </w:r>
    </w:p>
    <w:p w14:paraId="25DFEE84" w14:textId="77777777" w:rsidR="00062B37" w:rsidRPr="005B0B47" w:rsidRDefault="00000000" w:rsidP="00FA62F9">
      <w:pPr>
        <w:numPr>
          <w:ilvl w:val="0"/>
          <w:numId w:val="12"/>
        </w:numPr>
        <w:ind w:left="1276" w:right="49" w:hanging="283"/>
        <w:jc w:val="both"/>
      </w:pPr>
      <w:r w:rsidRPr="005B0B47">
        <w:t>Memungkinkan pengguna mendapatkan umpan balik bermakna dari komunitas lewat verifikasi video, komentar, dan dukungan sesama pengguna.</w:t>
      </w:r>
    </w:p>
    <w:p w14:paraId="1ACE1420" w14:textId="77777777" w:rsidR="00062B37" w:rsidRPr="005B0B47" w:rsidRDefault="00000000" w:rsidP="00FA62F9">
      <w:pPr>
        <w:numPr>
          <w:ilvl w:val="0"/>
          <w:numId w:val="13"/>
        </w:numPr>
        <w:ind w:left="993" w:right="49" w:hanging="284"/>
      </w:pPr>
      <w:r w:rsidRPr="005B0B47">
        <w:t>Bagi Pelajar Musik</w:t>
      </w:r>
    </w:p>
    <w:p w14:paraId="6EE6BEC1" w14:textId="77777777" w:rsidR="00062B37" w:rsidRPr="005B0B47" w:rsidRDefault="00000000" w:rsidP="00FA62F9">
      <w:pPr>
        <w:numPr>
          <w:ilvl w:val="0"/>
          <w:numId w:val="14"/>
        </w:numPr>
        <w:ind w:left="1276" w:right="49" w:hanging="283"/>
        <w:jc w:val="both"/>
      </w:pPr>
      <w:r w:rsidRPr="005B0B47">
        <w:t xml:space="preserve">Mendorong terciptanya lingkungan sosial yang kondusif dan kolaboratif melalui sistem komunitas yang mendukung interaksi sehat, berbagi pengetahuan, dan penilaian </w:t>
      </w:r>
      <w:proofErr w:type="spellStart"/>
      <w:r w:rsidRPr="005B0B47">
        <w:t>partisipatif</w:t>
      </w:r>
      <w:proofErr w:type="spellEnd"/>
      <w:r w:rsidRPr="005B0B47">
        <w:t>.</w:t>
      </w:r>
    </w:p>
    <w:p w14:paraId="2530D59F" w14:textId="77777777" w:rsidR="00062B37" w:rsidRPr="005B0B47" w:rsidRDefault="00000000" w:rsidP="00FA62F9">
      <w:pPr>
        <w:numPr>
          <w:ilvl w:val="0"/>
          <w:numId w:val="14"/>
        </w:numPr>
        <w:ind w:left="1276" w:right="49" w:hanging="283"/>
        <w:jc w:val="both"/>
      </w:pPr>
      <w:r w:rsidRPr="005B0B47">
        <w:t>Meningkatkan kualitas kontribusi pelajar musik melalui sistem validasi berbasis bukti (video dan kuis).</w:t>
      </w:r>
    </w:p>
    <w:p w14:paraId="5D7FF0A1" w14:textId="77777777" w:rsidR="00062B37" w:rsidRPr="005B0B47" w:rsidRDefault="00000000" w:rsidP="00FA62F9">
      <w:pPr>
        <w:numPr>
          <w:ilvl w:val="0"/>
          <w:numId w:val="15"/>
        </w:numPr>
        <w:ind w:left="993" w:right="49" w:hanging="284"/>
      </w:pPr>
      <w:r w:rsidRPr="005B0B47">
        <w:t xml:space="preserve">Bagi </w:t>
      </w:r>
      <w:r w:rsidRPr="005B0B47">
        <w:rPr>
          <w:i/>
        </w:rPr>
        <w:t>Admin/Developer</w:t>
      </w:r>
    </w:p>
    <w:p w14:paraId="103F2F5A" w14:textId="77777777" w:rsidR="00062B37" w:rsidRPr="005B0B47" w:rsidRDefault="00000000" w:rsidP="00FA62F9">
      <w:pPr>
        <w:numPr>
          <w:ilvl w:val="0"/>
          <w:numId w:val="17"/>
        </w:numPr>
        <w:ind w:left="1276" w:right="49" w:hanging="283"/>
        <w:jc w:val="both"/>
      </w:pPr>
      <w:r w:rsidRPr="005B0B47">
        <w:t xml:space="preserve">Memberikan </w:t>
      </w:r>
      <w:proofErr w:type="spellStart"/>
      <w:r w:rsidRPr="005B0B47">
        <w:t>refrensi</w:t>
      </w:r>
      <w:proofErr w:type="spellEnd"/>
      <w:r w:rsidRPr="005B0B47">
        <w:t xml:space="preserve"> dalam merancang sistem pembelajaran musik berbasis komunitas yang tidak hanya fokus pada aspek teori, tapi juga praktik.</w:t>
      </w:r>
    </w:p>
    <w:p w14:paraId="5E8606FF" w14:textId="2396C484" w:rsidR="00062B37" w:rsidRPr="005B0B47" w:rsidRDefault="00000000" w:rsidP="00FA62F9">
      <w:pPr>
        <w:numPr>
          <w:ilvl w:val="0"/>
          <w:numId w:val="17"/>
        </w:numPr>
        <w:ind w:left="1276" w:right="49" w:hanging="283"/>
        <w:jc w:val="both"/>
      </w:pPr>
      <w:r w:rsidRPr="005B0B47">
        <w:t xml:space="preserve">Menyediakan model </w:t>
      </w:r>
      <w:proofErr w:type="spellStart"/>
      <w:r w:rsidRPr="005B0B47">
        <w:rPr>
          <w:i/>
        </w:rPr>
        <w:t>leaderboard</w:t>
      </w:r>
      <w:proofErr w:type="spellEnd"/>
      <w:r w:rsidRPr="005B0B47">
        <w:t xml:space="preserve"> dan </w:t>
      </w:r>
      <w:r w:rsidRPr="005B0B47">
        <w:rPr>
          <w:i/>
        </w:rPr>
        <w:t>level bar</w:t>
      </w:r>
      <w:r w:rsidRPr="005B0B47">
        <w:t xml:space="preserve"> yang dapat digunakan atau dimodifikasi dalam platform pembelajaran lain, baik formal maupun informal.</w:t>
      </w:r>
    </w:p>
    <w:p w14:paraId="56C75780" w14:textId="77777777" w:rsidR="00062B37" w:rsidRPr="005B0B47" w:rsidRDefault="00000000" w:rsidP="00FA62F9">
      <w:pPr>
        <w:pStyle w:val="Heading2"/>
        <w:numPr>
          <w:ilvl w:val="1"/>
          <w:numId w:val="10"/>
        </w:numPr>
        <w:spacing w:before="0"/>
        <w:ind w:left="426" w:right="49" w:hanging="437"/>
      </w:pPr>
      <w:bookmarkStart w:id="11" w:name="_Toc210928937"/>
      <w:r w:rsidRPr="005B0B47">
        <w:t>Ruang Lingkup Penelitian</w:t>
      </w:r>
      <w:bookmarkEnd w:id="11"/>
    </w:p>
    <w:p w14:paraId="3874B4CC" w14:textId="77777777" w:rsidR="00062B37" w:rsidRPr="005B0B47" w:rsidRDefault="00000000" w:rsidP="00FA62F9">
      <w:pPr>
        <w:ind w:right="49"/>
        <w:jc w:val="both"/>
      </w:pPr>
      <w:r w:rsidRPr="005B0B47">
        <w:t>Adapun ruang lingkup pada penelitian ini adalah sebagai berikut:</w:t>
      </w:r>
    </w:p>
    <w:p w14:paraId="7048D424" w14:textId="77777777" w:rsidR="00062B37" w:rsidRPr="005B0B47" w:rsidRDefault="00000000" w:rsidP="00FA62F9">
      <w:pPr>
        <w:numPr>
          <w:ilvl w:val="0"/>
          <w:numId w:val="16"/>
        </w:numPr>
        <w:ind w:left="709" w:right="49" w:hanging="283"/>
        <w:jc w:val="both"/>
      </w:pPr>
      <w:r w:rsidRPr="005B0B47">
        <w:t xml:space="preserve">Penelitian ini berfokus pada pengembangan sistem pembelajaran musik berbasis </w:t>
      </w:r>
      <w:proofErr w:type="spellStart"/>
      <w:r w:rsidRPr="005B0B47">
        <w:t>gamifikasi</w:t>
      </w:r>
      <w:proofErr w:type="spellEnd"/>
      <w:r w:rsidRPr="005B0B47">
        <w:t xml:space="preserve"> yang memadukan latihan praktik instrumen, interaksi sosial komunitas, serta umpan balik digital dalam satu ekosistem yang terintegrasi. Sistem ini bertujuan untuk mendukung proses pembelajaran alat musik melalui pendekatan yang adaptif, menyenangkan, dan kolaboratif, serta dapat diterapkan baik oleh pelajar pemula maupun lanjutan.</w:t>
      </w:r>
    </w:p>
    <w:p w14:paraId="34FF67B5" w14:textId="77777777" w:rsidR="00062B37" w:rsidRPr="005B0B47" w:rsidRDefault="00000000" w:rsidP="00FA62F9">
      <w:pPr>
        <w:numPr>
          <w:ilvl w:val="0"/>
          <w:numId w:val="16"/>
        </w:numPr>
        <w:ind w:left="709" w:right="49" w:hanging="283"/>
        <w:jc w:val="both"/>
      </w:pPr>
      <w:r w:rsidRPr="005B0B47">
        <w:t xml:space="preserve">Sistem ini dirancang untuk mengakomodasi empat kategori utama alat musik, yaitu </w:t>
      </w:r>
      <w:proofErr w:type="spellStart"/>
      <w:r w:rsidRPr="005B0B47">
        <w:rPr>
          <w:i/>
        </w:rPr>
        <w:t>percussion</w:t>
      </w:r>
      <w:proofErr w:type="spellEnd"/>
      <w:r w:rsidRPr="005B0B47">
        <w:rPr>
          <w:i/>
        </w:rPr>
        <w:t xml:space="preserve">, </w:t>
      </w:r>
      <w:proofErr w:type="spellStart"/>
      <w:r w:rsidRPr="005B0B47">
        <w:rPr>
          <w:i/>
        </w:rPr>
        <w:t>woodwind</w:t>
      </w:r>
      <w:proofErr w:type="spellEnd"/>
      <w:r w:rsidRPr="005B0B47">
        <w:rPr>
          <w:i/>
        </w:rPr>
        <w:t xml:space="preserve">, </w:t>
      </w:r>
      <w:proofErr w:type="spellStart"/>
      <w:r w:rsidRPr="005B0B47">
        <w:rPr>
          <w:i/>
        </w:rPr>
        <w:t>strings</w:t>
      </w:r>
      <w:proofErr w:type="spellEnd"/>
      <w:r w:rsidRPr="005B0B47">
        <w:t xml:space="preserve">, dan </w:t>
      </w:r>
      <w:proofErr w:type="spellStart"/>
      <w:r w:rsidRPr="005B0B47">
        <w:rPr>
          <w:i/>
        </w:rPr>
        <w:t>keyboard</w:t>
      </w:r>
      <w:proofErr w:type="spellEnd"/>
      <w:r w:rsidRPr="005B0B47">
        <w:t xml:space="preserve"> yang masing-masing memiliki karakteristik teknik dan ekspresi musikal yang berbeda. Latihan diberikan dalam bentuk misi atau tugas praktik yang menyesuaikan dengan jenis instrumen yang dipilih pengguna, dan mencakup kegiatan seperti pengunggahan video permainan serta pengisian kuis.</w:t>
      </w:r>
    </w:p>
    <w:p w14:paraId="453A63B2" w14:textId="77777777" w:rsidR="00062B37" w:rsidRPr="005B0B47" w:rsidRDefault="00000000" w:rsidP="00FA62F9">
      <w:pPr>
        <w:numPr>
          <w:ilvl w:val="0"/>
          <w:numId w:val="16"/>
        </w:numPr>
        <w:ind w:left="709" w:right="49" w:hanging="283"/>
      </w:pPr>
      <w:r w:rsidRPr="005B0B47">
        <w:t>Sistem terdiri dari beberapa tipe pengguna, masing-masing dengan hak akses dan fungsi yang spesifik:</w:t>
      </w:r>
    </w:p>
    <w:p w14:paraId="6C0F6E71" w14:textId="77777777" w:rsidR="00062B37" w:rsidRPr="005B0B47" w:rsidRDefault="00000000" w:rsidP="00FA62F9">
      <w:pPr>
        <w:numPr>
          <w:ilvl w:val="0"/>
          <w:numId w:val="7"/>
        </w:numPr>
        <w:ind w:left="993" w:right="49" w:hanging="283"/>
      </w:pPr>
      <w:r w:rsidRPr="005B0B47">
        <w:rPr>
          <w:i/>
        </w:rPr>
        <w:t>Admin/Developer</w:t>
      </w:r>
    </w:p>
    <w:p w14:paraId="270CC988" w14:textId="77777777" w:rsidR="00062B37" w:rsidRPr="005B0B47" w:rsidRDefault="00000000" w:rsidP="00FA62F9">
      <w:pPr>
        <w:ind w:left="993" w:right="49" w:firstLine="425"/>
        <w:jc w:val="both"/>
      </w:pPr>
      <w:r w:rsidRPr="005B0B47">
        <w:rPr>
          <w:i/>
        </w:rPr>
        <w:t>Admin</w:t>
      </w:r>
      <w:r w:rsidRPr="005B0B47">
        <w:t xml:space="preserve"> atau </w:t>
      </w:r>
      <w:r w:rsidRPr="005B0B47">
        <w:rPr>
          <w:i/>
        </w:rPr>
        <w:t>Developer</w:t>
      </w:r>
      <w:r w:rsidRPr="005B0B47">
        <w:t xml:space="preserve"> adalah Pengguna yang mengelola sistem secara keseluruhan, termasuk mengatur struktur komunitas, mengelola data pengguna, serta menjaga standar kualitas interaksi.</w:t>
      </w:r>
    </w:p>
    <w:p w14:paraId="309C3036" w14:textId="77777777" w:rsidR="00062B37" w:rsidRPr="005B0B47" w:rsidRDefault="00000000" w:rsidP="00FA62F9">
      <w:pPr>
        <w:numPr>
          <w:ilvl w:val="0"/>
          <w:numId w:val="7"/>
        </w:numPr>
        <w:ind w:left="993" w:right="49" w:hanging="283"/>
      </w:pPr>
      <w:r w:rsidRPr="005B0B47">
        <w:t>Pengguna/Pelajar</w:t>
      </w:r>
    </w:p>
    <w:p w14:paraId="72F25E3B" w14:textId="77777777" w:rsidR="00062B37" w:rsidRPr="005B0B47" w:rsidRDefault="00000000" w:rsidP="00FA62F9">
      <w:pPr>
        <w:ind w:left="993" w:right="49" w:firstLine="425"/>
        <w:jc w:val="both"/>
      </w:pPr>
      <w:r w:rsidRPr="005B0B47">
        <w:t xml:space="preserve">Pengguna yang dapat memilih alat musik, mengikuti latihan, mengunggah video, menjawab kuis, berinteraksi dalam komunitas, memantau perkembangan melalui </w:t>
      </w:r>
      <w:proofErr w:type="spellStart"/>
      <w:r w:rsidRPr="005B0B47">
        <w:rPr>
          <w:i/>
        </w:rPr>
        <w:t>leaderboard</w:t>
      </w:r>
      <w:proofErr w:type="spellEnd"/>
      <w:r w:rsidRPr="005B0B47">
        <w:t xml:space="preserve"> dan </w:t>
      </w:r>
      <w:r w:rsidRPr="005B0B47">
        <w:rPr>
          <w:i/>
        </w:rPr>
        <w:t>level bar</w:t>
      </w:r>
      <w:r w:rsidRPr="005B0B47">
        <w:t>, serta dapat menjadi ketua atau wakil ketua komunitas di level tertentu.</w:t>
      </w:r>
    </w:p>
    <w:p w14:paraId="5715FCBC" w14:textId="77777777" w:rsidR="00062B37" w:rsidRPr="005B0B47" w:rsidRDefault="00000000" w:rsidP="00FA62F9">
      <w:pPr>
        <w:numPr>
          <w:ilvl w:val="0"/>
          <w:numId w:val="7"/>
        </w:numPr>
        <w:ind w:left="993" w:right="49" w:hanging="283"/>
      </w:pPr>
      <w:r w:rsidRPr="005B0B47">
        <w:t>Komunitas Musik</w:t>
      </w:r>
    </w:p>
    <w:p w14:paraId="018DA985" w14:textId="77777777" w:rsidR="00062B37" w:rsidRPr="005B0B47" w:rsidRDefault="00000000" w:rsidP="00FA62F9">
      <w:pPr>
        <w:ind w:left="993" w:right="49" w:firstLine="425"/>
        <w:jc w:val="both"/>
      </w:pPr>
      <w:r w:rsidRPr="005B0B47">
        <w:t xml:space="preserve">Komunitas berfungsi sebagai wadah kolaborasi dan interaksi antar pengguna yang terdiri dari ketua komunitas bertugas mengatur aktivitas, memantau perkembangan anggota dan memverifikasi hasil latihan (video dan kuis), wakil ketua yang membantu ketua memverifikasi hasil latihan (video dan kuis) dan mengkoordinasi serta mengawasi interaksi antar anggota, serta </w:t>
      </w:r>
      <w:proofErr w:type="spellStart"/>
      <w:r w:rsidRPr="005B0B47">
        <w:t>staff</w:t>
      </w:r>
      <w:proofErr w:type="spellEnd"/>
      <w:r w:rsidRPr="005B0B47">
        <w:t xml:space="preserve"> yang memantau aktivitas anggota dan mendukung pelaksanaan teknis seperti dokumentasi kegiatan dan panduan penggunaan sistem.</w:t>
      </w:r>
    </w:p>
    <w:p w14:paraId="32ACF20A" w14:textId="77777777" w:rsidR="00062B37" w:rsidRPr="005B0B47" w:rsidRDefault="00000000" w:rsidP="00FA62F9">
      <w:pPr>
        <w:numPr>
          <w:ilvl w:val="0"/>
          <w:numId w:val="16"/>
        </w:numPr>
        <w:ind w:left="709" w:right="49" w:hanging="284"/>
      </w:pPr>
      <w:r w:rsidRPr="005B0B47">
        <w:t>Fitur-fitur utama untuk masing-masing pengguna adalah sebagai berikut:</w:t>
      </w:r>
    </w:p>
    <w:p w14:paraId="2FCE2F3E" w14:textId="77777777" w:rsidR="00062B37" w:rsidRPr="005B0B47" w:rsidRDefault="00000000" w:rsidP="00FA62F9">
      <w:pPr>
        <w:numPr>
          <w:ilvl w:val="0"/>
          <w:numId w:val="8"/>
        </w:numPr>
        <w:tabs>
          <w:tab w:val="left" w:pos="567"/>
        </w:tabs>
        <w:ind w:left="1134" w:right="49"/>
        <w:jc w:val="both"/>
        <w:rPr>
          <w:i/>
        </w:rPr>
      </w:pPr>
      <w:r w:rsidRPr="005B0B47">
        <w:rPr>
          <w:i/>
        </w:rPr>
        <w:t>Admin/Developer</w:t>
      </w:r>
    </w:p>
    <w:p w14:paraId="13F7390D" w14:textId="6C855117" w:rsidR="00062B37" w:rsidRPr="005B0B47" w:rsidRDefault="00000000" w:rsidP="00FA62F9">
      <w:pPr>
        <w:numPr>
          <w:ilvl w:val="1"/>
          <w:numId w:val="8"/>
        </w:numPr>
        <w:ind w:left="1418" w:right="49"/>
        <w:jc w:val="both"/>
      </w:pPr>
      <w:proofErr w:type="spellStart"/>
      <w:r w:rsidRPr="005B0B47">
        <w:rPr>
          <w:i/>
        </w:rPr>
        <w:t>Login</w:t>
      </w:r>
      <w:proofErr w:type="spellEnd"/>
      <w:r w:rsidRPr="005B0B47">
        <w:t xml:space="preserve"> untuk mengakses dan mengelola sistem secara menyeluruh.</w:t>
      </w:r>
    </w:p>
    <w:p w14:paraId="0E54698D" w14:textId="77777777" w:rsidR="00062B37" w:rsidRPr="005B0B47" w:rsidRDefault="00000000" w:rsidP="00FA62F9">
      <w:pPr>
        <w:numPr>
          <w:ilvl w:val="1"/>
          <w:numId w:val="8"/>
        </w:numPr>
        <w:ind w:left="1418" w:right="49"/>
        <w:jc w:val="both"/>
      </w:pPr>
      <w:r w:rsidRPr="005B0B47">
        <w:t>Pengelolaan data pengguna dan komunitas, seperti menambah, memperbarui, atau menghapus data.</w:t>
      </w:r>
    </w:p>
    <w:p w14:paraId="5761FC6F" w14:textId="77777777" w:rsidR="00062B37" w:rsidRPr="005B0B47" w:rsidRDefault="00000000" w:rsidP="00FA62F9">
      <w:pPr>
        <w:numPr>
          <w:ilvl w:val="1"/>
          <w:numId w:val="8"/>
        </w:numPr>
        <w:ind w:left="1418" w:right="49"/>
        <w:jc w:val="both"/>
      </w:pPr>
      <w:r w:rsidRPr="005B0B47">
        <w:t>Menyusun struktur komunitas serta menetapkan peran pengguna.</w:t>
      </w:r>
    </w:p>
    <w:p w14:paraId="30C28AB8" w14:textId="5EF73B09" w:rsidR="007C3276" w:rsidRPr="005B0B47" w:rsidRDefault="00000000" w:rsidP="00FA62F9">
      <w:pPr>
        <w:numPr>
          <w:ilvl w:val="1"/>
          <w:numId w:val="8"/>
        </w:numPr>
        <w:ind w:left="1418" w:right="49"/>
        <w:jc w:val="both"/>
      </w:pPr>
      <w:r w:rsidRPr="005B0B47">
        <w:t xml:space="preserve">Memantau </w:t>
      </w:r>
      <w:proofErr w:type="spellStart"/>
      <w:r w:rsidRPr="005B0B47">
        <w:rPr>
          <w:i/>
        </w:rPr>
        <w:t>leaderboard</w:t>
      </w:r>
      <w:proofErr w:type="spellEnd"/>
      <w:r w:rsidRPr="005B0B47">
        <w:t xml:space="preserve"> dan aktivitas pengguna untuk menjaga kualitas sistem.</w:t>
      </w:r>
    </w:p>
    <w:p w14:paraId="4BB1DA77" w14:textId="77777777" w:rsidR="00062B37" w:rsidRPr="005B0B47" w:rsidRDefault="00000000" w:rsidP="00FA62F9">
      <w:pPr>
        <w:numPr>
          <w:ilvl w:val="0"/>
          <w:numId w:val="8"/>
        </w:numPr>
        <w:tabs>
          <w:tab w:val="left" w:pos="1134"/>
        </w:tabs>
        <w:ind w:left="1134" w:right="49" w:hanging="284"/>
        <w:jc w:val="both"/>
      </w:pPr>
      <w:r w:rsidRPr="005B0B47">
        <w:t>Pengguna</w:t>
      </w:r>
    </w:p>
    <w:p w14:paraId="0116D370" w14:textId="77777777" w:rsidR="00062B37" w:rsidRPr="005B0B47" w:rsidRDefault="00000000" w:rsidP="00FA62F9">
      <w:pPr>
        <w:numPr>
          <w:ilvl w:val="1"/>
          <w:numId w:val="8"/>
        </w:numPr>
        <w:ind w:left="1418" w:right="49"/>
        <w:jc w:val="both"/>
      </w:pPr>
      <w:proofErr w:type="spellStart"/>
      <w:r w:rsidRPr="005B0B47">
        <w:rPr>
          <w:i/>
        </w:rPr>
        <w:t>Login</w:t>
      </w:r>
      <w:proofErr w:type="spellEnd"/>
      <w:r w:rsidRPr="005B0B47">
        <w:rPr>
          <w:i/>
        </w:rPr>
        <w:t xml:space="preserve"> </w:t>
      </w:r>
      <w:r w:rsidRPr="005B0B47">
        <w:t>dan Daftar untuk mengakses sistem.</w:t>
      </w:r>
    </w:p>
    <w:p w14:paraId="63BA18BF" w14:textId="77777777" w:rsidR="00062B37" w:rsidRPr="005B0B47" w:rsidRDefault="00000000" w:rsidP="00FA62F9">
      <w:pPr>
        <w:numPr>
          <w:ilvl w:val="1"/>
          <w:numId w:val="8"/>
        </w:numPr>
        <w:ind w:left="1418" w:right="49"/>
        <w:jc w:val="both"/>
      </w:pPr>
      <w:r w:rsidRPr="005B0B47">
        <w:t>Memilih kategori alat musik dan mengikuti latihan praktik.</w:t>
      </w:r>
    </w:p>
    <w:p w14:paraId="755445E7" w14:textId="77777777" w:rsidR="00062B37" w:rsidRPr="005B0B47" w:rsidRDefault="00000000" w:rsidP="00FA62F9">
      <w:pPr>
        <w:numPr>
          <w:ilvl w:val="1"/>
          <w:numId w:val="8"/>
        </w:numPr>
        <w:ind w:left="1418" w:right="49"/>
        <w:jc w:val="both"/>
      </w:pPr>
      <w:r w:rsidRPr="005B0B47">
        <w:t>Mengunggah video latihan dan mengerjakan kuis.</w:t>
      </w:r>
    </w:p>
    <w:p w14:paraId="3D0AB783" w14:textId="77777777" w:rsidR="00062B37" w:rsidRPr="005B0B47" w:rsidRDefault="00000000" w:rsidP="00FA62F9">
      <w:pPr>
        <w:numPr>
          <w:ilvl w:val="1"/>
          <w:numId w:val="8"/>
        </w:numPr>
        <w:ind w:left="1418" w:right="51"/>
        <w:jc w:val="both"/>
      </w:pPr>
      <w:r w:rsidRPr="005B0B47">
        <w:t xml:space="preserve">Melihat progres melalui </w:t>
      </w:r>
      <w:proofErr w:type="spellStart"/>
      <w:r w:rsidRPr="005B0B47">
        <w:rPr>
          <w:i/>
        </w:rPr>
        <w:t>leaderboard</w:t>
      </w:r>
      <w:proofErr w:type="spellEnd"/>
      <w:r w:rsidRPr="005B0B47">
        <w:t xml:space="preserve"> dan </w:t>
      </w:r>
      <w:r w:rsidRPr="005B0B47">
        <w:rPr>
          <w:i/>
        </w:rPr>
        <w:t>level bar</w:t>
      </w:r>
      <w:r w:rsidRPr="005B0B47">
        <w:t>.</w:t>
      </w:r>
    </w:p>
    <w:p w14:paraId="5F2EFB86" w14:textId="77777777" w:rsidR="00062B37" w:rsidRPr="005B0B47" w:rsidRDefault="00000000" w:rsidP="00FA62F9">
      <w:pPr>
        <w:numPr>
          <w:ilvl w:val="1"/>
          <w:numId w:val="8"/>
        </w:numPr>
        <w:ind w:left="1418" w:right="51"/>
        <w:jc w:val="both"/>
      </w:pPr>
      <w:r w:rsidRPr="005B0B47">
        <w:t>Berinteraksi dalam komunitas untuk berdiskusi, memberi komentar, dan saling mendukung.</w:t>
      </w:r>
    </w:p>
    <w:p w14:paraId="287422D7" w14:textId="77777777" w:rsidR="00062B37" w:rsidRPr="005B0B47" w:rsidRDefault="00000000" w:rsidP="00FA62F9">
      <w:pPr>
        <w:numPr>
          <w:ilvl w:val="1"/>
          <w:numId w:val="8"/>
        </w:numPr>
        <w:ind w:left="1418" w:right="51"/>
        <w:jc w:val="both"/>
      </w:pPr>
      <w:r w:rsidRPr="005B0B47">
        <w:t>Dapat menjadi wakil ketua komunitas( level 5 - 6)</w:t>
      </w:r>
    </w:p>
    <w:p w14:paraId="0A695FCF" w14:textId="77777777" w:rsidR="00062B37" w:rsidRPr="005B0B47" w:rsidRDefault="00000000" w:rsidP="00FA62F9">
      <w:pPr>
        <w:numPr>
          <w:ilvl w:val="1"/>
          <w:numId w:val="8"/>
        </w:numPr>
        <w:ind w:left="1418" w:right="51"/>
        <w:jc w:val="both"/>
      </w:pPr>
      <w:r w:rsidRPr="005B0B47">
        <w:t>Dapat membuat komunitas dan menjadi ketua komunitas ( khusus level 7)</w:t>
      </w:r>
    </w:p>
    <w:p w14:paraId="078D498A" w14:textId="77777777" w:rsidR="00062B37" w:rsidRPr="005B0B47" w:rsidRDefault="00000000" w:rsidP="00FA62F9">
      <w:pPr>
        <w:numPr>
          <w:ilvl w:val="0"/>
          <w:numId w:val="8"/>
        </w:numPr>
        <w:ind w:left="1134" w:right="49" w:hanging="284"/>
        <w:jc w:val="both"/>
      </w:pPr>
      <w:r w:rsidRPr="005B0B47">
        <w:t>Komunitas Musik - Ketua Komunitas</w:t>
      </w:r>
    </w:p>
    <w:p w14:paraId="524AF598" w14:textId="77777777" w:rsidR="00062B37" w:rsidRPr="005B0B47" w:rsidRDefault="00000000" w:rsidP="00FA62F9">
      <w:pPr>
        <w:numPr>
          <w:ilvl w:val="1"/>
          <w:numId w:val="8"/>
        </w:numPr>
        <w:ind w:left="1418" w:right="49"/>
        <w:jc w:val="both"/>
      </w:pPr>
      <w:proofErr w:type="spellStart"/>
      <w:r w:rsidRPr="005B0B47">
        <w:rPr>
          <w:i/>
        </w:rPr>
        <w:t>Login</w:t>
      </w:r>
      <w:proofErr w:type="spellEnd"/>
      <w:r w:rsidRPr="005B0B47">
        <w:rPr>
          <w:i/>
        </w:rPr>
        <w:t xml:space="preserve"> </w:t>
      </w:r>
      <w:r w:rsidRPr="005B0B47">
        <w:t>dan Daftar untuk mengakses sistem.</w:t>
      </w:r>
    </w:p>
    <w:p w14:paraId="20BCA67B" w14:textId="77777777" w:rsidR="00062B37" w:rsidRPr="005B0B47" w:rsidRDefault="00000000" w:rsidP="00FA62F9">
      <w:pPr>
        <w:numPr>
          <w:ilvl w:val="1"/>
          <w:numId w:val="8"/>
        </w:numPr>
        <w:ind w:left="1418" w:right="49"/>
        <w:jc w:val="both"/>
      </w:pPr>
      <w:r w:rsidRPr="005B0B47">
        <w:t>Membuat dan mengatur tugas atau misi latihan komunitas.</w:t>
      </w:r>
    </w:p>
    <w:p w14:paraId="004B837F" w14:textId="77777777" w:rsidR="00062B37" w:rsidRPr="005B0B47" w:rsidRDefault="00000000" w:rsidP="00FA62F9">
      <w:pPr>
        <w:numPr>
          <w:ilvl w:val="1"/>
          <w:numId w:val="8"/>
        </w:numPr>
        <w:ind w:left="1418" w:right="49"/>
        <w:jc w:val="both"/>
      </w:pPr>
      <w:r w:rsidRPr="005B0B47">
        <w:t>Menilai tugas berupa video latihan dan hasil kuis anggota.</w:t>
      </w:r>
    </w:p>
    <w:p w14:paraId="6C004533" w14:textId="77777777" w:rsidR="00062B37" w:rsidRPr="005B0B47" w:rsidRDefault="00000000" w:rsidP="00FA62F9">
      <w:pPr>
        <w:numPr>
          <w:ilvl w:val="1"/>
          <w:numId w:val="8"/>
        </w:numPr>
        <w:ind w:left="1418" w:right="49"/>
        <w:jc w:val="both"/>
      </w:pPr>
      <w:r w:rsidRPr="005B0B47">
        <w:t>Memantau perkembangan dan aktivitas anggota komunitas.</w:t>
      </w:r>
    </w:p>
    <w:p w14:paraId="616B99DB" w14:textId="77777777" w:rsidR="00062B37" w:rsidRPr="005B0B47" w:rsidRDefault="00000000" w:rsidP="00FA62F9">
      <w:pPr>
        <w:numPr>
          <w:ilvl w:val="1"/>
          <w:numId w:val="8"/>
        </w:numPr>
        <w:ind w:left="1418" w:right="49"/>
        <w:jc w:val="both"/>
      </w:pPr>
      <w:r w:rsidRPr="005B0B47">
        <w:t>Mengelola struktur anggota komunitas (menambah/menghapus anggota, menetapkan peran).</w:t>
      </w:r>
    </w:p>
    <w:p w14:paraId="77FA572C" w14:textId="77777777" w:rsidR="00062B37" w:rsidRPr="005B0B47" w:rsidRDefault="00000000" w:rsidP="00FA62F9">
      <w:pPr>
        <w:numPr>
          <w:ilvl w:val="0"/>
          <w:numId w:val="8"/>
        </w:numPr>
        <w:tabs>
          <w:tab w:val="left" w:pos="567"/>
        </w:tabs>
        <w:ind w:left="1134" w:right="49" w:hanging="284"/>
        <w:jc w:val="both"/>
      </w:pPr>
      <w:r w:rsidRPr="005B0B47">
        <w:t>Komunitas Musik - Wakil Ketua Komunitas</w:t>
      </w:r>
    </w:p>
    <w:p w14:paraId="59EF3369" w14:textId="77777777" w:rsidR="00062B37" w:rsidRPr="005B0B47" w:rsidRDefault="00000000" w:rsidP="00FA62F9">
      <w:pPr>
        <w:numPr>
          <w:ilvl w:val="1"/>
          <w:numId w:val="8"/>
        </w:numPr>
        <w:ind w:left="1418" w:right="49"/>
        <w:jc w:val="both"/>
      </w:pPr>
      <w:proofErr w:type="spellStart"/>
      <w:r w:rsidRPr="005B0B47">
        <w:rPr>
          <w:i/>
        </w:rPr>
        <w:t>Login</w:t>
      </w:r>
      <w:proofErr w:type="spellEnd"/>
      <w:r w:rsidRPr="005B0B47">
        <w:rPr>
          <w:i/>
        </w:rPr>
        <w:t xml:space="preserve"> </w:t>
      </w:r>
      <w:r w:rsidRPr="005B0B47">
        <w:t>dan Daftar untuk mengakses sistem.</w:t>
      </w:r>
    </w:p>
    <w:p w14:paraId="489429DF" w14:textId="77777777" w:rsidR="00062B37" w:rsidRPr="005B0B47" w:rsidRDefault="00000000" w:rsidP="00FA62F9">
      <w:pPr>
        <w:numPr>
          <w:ilvl w:val="1"/>
          <w:numId w:val="8"/>
        </w:numPr>
        <w:ind w:left="1418" w:right="49"/>
        <w:jc w:val="both"/>
      </w:pPr>
      <w:r w:rsidRPr="005B0B47">
        <w:t>Membuat dan mengatur tugas atau misi latihan komunitas  yang harus diverifikasi terlebih dahulu oleh ketua sebelum dipublikasikan.</w:t>
      </w:r>
    </w:p>
    <w:p w14:paraId="77172AF9" w14:textId="77777777" w:rsidR="00062B37" w:rsidRPr="005B0B47" w:rsidRDefault="00000000" w:rsidP="00FA62F9">
      <w:pPr>
        <w:numPr>
          <w:ilvl w:val="1"/>
          <w:numId w:val="8"/>
        </w:numPr>
        <w:ind w:left="1418" w:right="49"/>
        <w:jc w:val="both"/>
      </w:pPr>
      <w:r w:rsidRPr="005B0B47">
        <w:t>Menilai tugas berupa video latihan dan hasil kuis anggota.</w:t>
      </w:r>
    </w:p>
    <w:p w14:paraId="4ED87FED" w14:textId="77777777" w:rsidR="00062B37" w:rsidRPr="005B0B47" w:rsidRDefault="00000000" w:rsidP="00FA62F9">
      <w:pPr>
        <w:numPr>
          <w:ilvl w:val="1"/>
          <w:numId w:val="8"/>
        </w:numPr>
        <w:ind w:left="1418" w:right="49"/>
        <w:jc w:val="both"/>
      </w:pPr>
      <w:r w:rsidRPr="005B0B47">
        <w:t>Memantau perkembangan dan aktivitas anggota komunitas.</w:t>
      </w:r>
    </w:p>
    <w:p w14:paraId="62B08F79" w14:textId="77777777" w:rsidR="00062B37" w:rsidRPr="005B0B47" w:rsidRDefault="00000000" w:rsidP="00FA62F9">
      <w:pPr>
        <w:numPr>
          <w:ilvl w:val="1"/>
          <w:numId w:val="8"/>
        </w:numPr>
        <w:ind w:left="1418" w:right="49"/>
        <w:jc w:val="both"/>
      </w:pPr>
      <w:r w:rsidRPr="005B0B47">
        <w:t>Mengelola struktur anggota komunitas (menambah/menghapus anggota).</w:t>
      </w:r>
    </w:p>
    <w:p w14:paraId="2A7CEFC6" w14:textId="77777777" w:rsidR="00062B37" w:rsidRPr="005B0B47" w:rsidRDefault="00000000" w:rsidP="00FA62F9">
      <w:pPr>
        <w:numPr>
          <w:ilvl w:val="0"/>
          <w:numId w:val="8"/>
        </w:numPr>
        <w:ind w:left="1134" w:right="49" w:hanging="284"/>
        <w:jc w:val="both"/>
      </w:pPr>
      <w:r w:rsidRPr="005B0B47">
        <w:t xml:space="preserve">Komunitas Musik - </w:t>
      </w:r>
      <w:proofErr w:type="spellStart"/>
      <w:r w:rsidRPr="005B0B47">
        <w:t>Staff</w:t>
      </w:r>
      <w:proofErr w:type="spellEnd"/>
      <w:r w:rsidRPr="005B0B47">
        <w:t xml:space="preserve"> Komunitas</w:t>
      </w:r>
    </w:p>
    <w:p w14:paraId="1607381A" w14:textId="77777777" w:rsidR="00062B37" w:rsidRPr="005B0B47" w:rsidRDefault="00000000" w:rsidP="00FA62F9">
      <w:pPr>
        <w:numPr>
          <w:ilvl w:val="1"/>
          <w:numId w:val="8"/>
        </w:numPr>
        <w:ind w:left="1418" w:right="49"/>
        <w:jc w:val="both"/>
      </w:pPr>
      <w:proofErr w:type="spellStart"/>
      <w:r w:rsidRPr="005B0B47">
        <w:rPr>
          <w:i/>
        </w:rPr>
        <w:t>Login</w:t>
      </w:r>
      <w:proofErr w:type="spellEnd"/>
      <w:r w:rsidRPr="005B0B47">
        <w:rPr>
          <w:i/>
        </w:rPr>
        <w:t xml:space="preserve"> </w:t>
      </w:r>
      <w:r w:rsidRPr="005B0B47">
        <w:t>dan Daftar untuk mengakses sistem.</w:t>
      </w:r>
    </w:p>
    <w:p w14:paraId="2E0007A0" w14:textId="77777777" w:rsidR="00062B37" w:rsidRPr="005B0B47" w:rsidRDefault="00000000" w:rsidP="00FA62F9">
      <w:pPr>
        <w:numPr>
          <w:ilvl w:val="1"/>
          <w:numId w:val="8"/>
        </w:numPr>
        <w:ind w:left="1418" w:right="49"/>
        <w:jc w:val="both"/>
      </w:pPr>
      <w:r w:rsidRPr="005B0B47">
        <w:t>Memantau perkembangan dan aktivitas anggota komunitas.</w:t>
      </w:r>
    </w:p>
    <w:p w14:paraId="52315838" w14:textId="77777777" w:rsidR="00062B37" w:rsidRPr="005B0B47" w:rsidRDefault="00000000" w:rsidP="00FA62F9">
      <w:pPr>
        <w:numPr>
          <w:ilvl w:val="1"/>
          <w:numId w:val="8"/>
        </w:numPr>
        <w:ind w:left="1418" w:right="49"/>
        <w:jc w:val="both"/>
      </w:pPr>
      <w:r w:rsidRPr="005B0B47">
        <w:t>Memberikan bantuan teknis kepada anggota, seperti panduan penggunaan fitur dan pengunggahan tugas.</w:t>
      </w:r>
    </w:p>
    <w:p w14:paraId="4A12470B" w14:textId="77777777" w:rsidR="00062B37" w:rsidRPr="005B0B47" w:rsidRDefault="00000000" w:rsidP="00FA62F9">
      <w:pPr>
        <w:numPr>
          <w:ilvl w:val="0"/>
          <w:numId w:val="16"/>
        </w:numPr>
        <w:ind w:left="709" w:right="49" w:hanging="284"/>
        <w:jc w:val="both"/>
      </w:pPr>
      <w:r w:rsidRPr="005B0B47">
        <w:t xml:space="preserve">Sistem ini memiliki beberapa fitur utama yang meliputi </w:t>
      </w:r>
      <w:proofErr w:type="spellStart"/>
      <w:r w:rsidRPr="005B0B47">
        <w:t>leaderboard</w:t>
      </w:r>
      <w:proofErr w:type="spellEnd"/>
      <w:r w:rsidRPr="005B0B47">
        <w:t xml:space="preserve"> untuk menampilkan peringkat komunitas berdasarkan poin</w:t>
      </w:r>
      <w:r w:rsidRPr="005B0B47">
        <w:rPr>
          <w:i/>
        </w:rPr>
        <w:t xml:space="preserve"> </w:t>
      </w:r>
      <w:r w:rsidRPr="005B0B47">
        <w:t xml:space="preserve">dari latihan (video), kuis, dan partisipasi anggota komunitas. Peringkat akan di klasifikasikan lagi berdasarkan kategori. </w:t>
      </w:r>
      <w:r w:rsidRPr="005B0B47">
        <w:rPr>
          <w:i/>
        </w:rPr>
        <w:t>Level</w:t>
      </w:r>
      <w:r w:rsidRPr="005B0B47">
        <w:t xml:space="preserve"> </w:t>
      </w:r>
      <w:r w:rsidRPr="005B0B47">
        <w:rPr>
          <w:i/>
        </w:rPr>
        <w:t>bar</w:t>
      </w:r>
      <w:r w:rsidRPr="005B0B47">
        <w:t xml:space="preserve"> untuk menunjukkan progres belajar secara visual, serta evaluasi melalui kuis dan verifikasi video oleh komunitas. Selain itu, tersedia forum komunitas digital yang mendukung diskusi, umpan balik, dan kolaborasi antar pengguna guna menciptakan lingkungan belajar yang aktif dan suportif.</w:t>
      </w:r>
    </w:p>
    <w:p w14:paraId="3A3C3DA6" w14:textId="77777777" w:rsidR="00062B37" w:rsidRPr="005B0B47" w:rsidRDefault="00000000" w:rsidP="00FA62F9">
      <w:pPr>
        <w:numPr>
          <w:ilvl w:val="0"/>
          <w:numId w:val="16"/>
        </w:numPr>
        <w:ind w:left="709" w:right="49" w:hanging="284"/>
        <w:jc w:val="both"/>
      </w:pPr>
      <w:r w:rsidRPr="005B0B47">
        <w:t xml:space="preserve">Pengembangan menggunakan </w:t>
      </w:r>
      <w:proofErr w:type="spellStart"/>
      <w:r w:rsidRPr="005B0B47">
        <w:rPr>
          <w:i/>
        </w:rPr>
        <w:t>Entity</w:t>
      </w:r>
      <w:proofErr w:type="spellEnd"/>
      <w:r w:rsidRPr="005B0B47">
        <w:rPr>
          <w:i/>
        </w:rPr>
        <w:t xml:space="preserve"> </w:t>
      </w:r>
      <w:proofErr w:type="spellStart"/>
      <w:r w:rsidRPr="005B0B47">
        <w:rPr>
          <w:i/>
        </w:rPr>
        <w:t>Relationship</w:t>
      </w:r>
      <w:proofErr w:type="spellEnd"/>
      <w:r w:rsidRPr="005B0B47">
        <w:rPr>
          <w:i/>
        </w:rPr>
        <w:t xml:space="preserve"> Diagram (ERD)</w:t>
      </w:r>
      <w:r w:rsidRPr="005B0B47">
        <w:t xml:space="preserve"> dan </w:t>
      </w:r>
      <w:proofErr w:type="spellStart"/>
      <w:r w:rsidRPr="005B0B47">
        <w:rPr>
          <w:i/>
        </w:rPr>
        <w:t>Unified</w:t>
      </w:r>
      <w:proofErr w:type="spellEnd"/>
      <w:r w:rsidRPr="005B0B47">
        <w:rPr>
          <w:i/>
        </w:rPr>
        <w:t xml:space="preserve"> Modeling </w:t>
      </w:r>
      <w:proofErr w:type="spellStart"/>
      <w:r w:rsidRPr="005B0B47">
        <w:rPr>
          <w:i/>
        </w:rPr>
        <w:t>Language</w:t>
      </w:r>
      <w:proofErr w:type="spellEnd"/>
      <w:r w:rsidRPr="005B0B47">
        <w:rPr>
          <w:i/>
        </w:rPr>
        <w:t xml:space="preserve"> (UML)</w:t>
      </w:r>
      <w:r w:rsidRPr="005B0B47">
        <w:t xml:space="preserve"> untuk menggambarkan interaksi serta fungsi utama berdasarkan alur data, sehingga sistem mudah dipahami dan digunakan.</w:t>
      </w:r>
    </w:p>
    <w:p w14:paraId="3415DC2D" w14:textId="77777777" w:rsidR="00062B37" w:rsidRPr="005B0B47" w:rsidRDefault="00000000" w:rsidP="00FA62F9">
      <w:pPr>
        <w:numPr>
          <w:ilvl w:val="0"/>
          <w:numId w:val="16"/>
        </w:numPr>
        <w:ind w:left="709" w:right="49" w:hanging="284"/>
        <w:jc w:val="both"/>
      </w:pPr>
      <w:r w:rsidRPr="005B0B47">
        <w:t xml:space="preserve">Sistem ini dikembangkan berbasis web dengan arsitektur monolitik yang mendukung akses </w:t>
      </w:r>
      <w:proofErr w:type="spellStart"/>
      <w:r w:rsidRPr="005B0B47">
        <w:t>multi</w:t>
      </w:r>
      <w:proofErr w:type="spellEnd"/>
      <w:r w:rsidRPr="005B0B47">
        <w:t xml:space="preserve">-peran. Pada sisi </w:t>
      </w:r>
      <w:proofErr w:type="spellStart"/>
      <w:r w:rsidRPr="005B0B47">
        <w:t>frontend</w:t>
      </w:r>
      <w:proofErr w:type="spellEnd"/>
      <w:r w:rsidRPr="005B0B47">
        <w:t xml:space="preserve">, digunakan </w:t>
      </w:r>
      <w:r w:rsidRPr="005B0B47">
        <w:rPr>
          <w:i/>
        </w:rPr>
        <w:t xml:space="preserve">HTML, CSS, </w:t>
      </w:r>
      <w:proofErr w:type="spellStart"/>
      <w:r w:rsidRPr="005B0B47">
        <w:rPr>
          <w:i/>
        </w:rPr>
        <w:t>JavaScript</w:t>
      </w:r>
      <w:proofErr w:type="spellEnd"/>
      <w:r w:rsidRPr="005B0B47">
        <w:rPr>
          <w:i/>
        </w:rPr>
        <w:t xml:space="preserve">, </w:t>
      </w:r>
      <w:proofErr w:type="spellStart"/>
      <w:r w:rsidRPr="005B0B47">
        <w:rPr>
          <w:i/>
        </w:rPr>
        <w:t>Framework</w:t>
      </w:r>
      <w:proofErr w:type="spellEnd"/>
      <w:r w:rsidRPr="005B0B47">
        <w:rPr>
          <w:i/>
        </w:rPr>
        <w:t xml:space="preserve"> </w:t>
      </w:r>
      <w:proofErr w:type="spellStart"/>
      <w:r w:rsidRPr="005B0B47">
        <w:rPr>
          <w:i/>
        </w:rPr>
        <w:t>Tailwind</w:t>
      </w:r>
      <w:proofErr w:type="spellEnd"/>
      <w:r w:rsidRPr="005B0B47">
        <w:rPr>
          <w:i/>
        </w:rPr>
        <w:t xml:space="preserve"> CSS, </w:t>
      </w:r>
      <w:r w:rsidRPr="005B0B47">
        <w:t xml:space="preserve">dan </w:t>
      </w:r>
      <w:proofErr w:type="spellStart"/>
      <w:r w:rsidRPr="005B0B47">
        <w:rPr>
          <w:i/>
        </w:rPr>
        <w:t>ReactJS</w:t>
      </w:r>
      <w:proofErr w:type="spellEnd"/>
      <w:r w:rsidRPr="005B0B47">
        <w:t xml:space="preserve"> untuk membangun antarmuka pengguna yang interaktif dan responsif. Di sisi </w:t>
      </w:r>
      <w:proofErr w:type="spellStart"/>
      <w:r w:rsidRPr="009168DC">
        <w:t>backend</w:t>
      </w:r>
      <w:proofErr w:type="spellEnd"/>
      <w:r w:rsidRPr="005B0B47">
        <w:t xml:space="preserve">, </w:t>
      </w:r>
      <w:r w:rsidRPr="005B0B47">
        <w:rPr>
          <w:i/>
        </w:rPr>
        <w:t xml:space="preserve">PHP </w:t>
      </w:r>
      <w:r w:rsidRPr="005B0B47">
        <w:t>dan</w:t>
      </w:r>
      <w:r w:rsidRPr="005B0B47">
        <w:rPr>
          <w:i/>
        </w:rPr>
        <w:t xml:space="preserve"> </w:t>
      </w:r>
      <w:proofErr w:type="spellStart"/>
      <w:r w:rsidRPr="005B0B47">
        <w:rPr>
          <w:i/>
        </w:rPr>
        <w:t>Framework</w:t>
      </w:r>
      <w:proofErr w:type="spellEnd"/>
      <w:r w:rsidRPr="005B0B47">
        <w:rPr>
          <w:i/>
        </w:rPr>
        <w:t xml:space="preserve"> </w:t>
      </w:r>
      <w:proofErr w:type="spellStart"/>
      <w:r w:rsidRPr="005B0B47">
        <w:rPr>
          <w:i/>
        </w:rPr>
        <w:t>Laravel</w:t>
      </w:r>
      <w:proofErr w:type="spellEnd"/>
      <w:r w:rsidRPr="005B0B47">
        <w:t xml:space="preserve"> digunakan untuk menangani logika server dan integrasi sistem, sementara </w:t>
      </w:r>
      <w:proofErr w:type="spellStart"/>
      <w:r w:rsidRPr="005B0B47">
        <w:rPr>
          <w:i/>
        </w:rPr>
        <w:t>MySQL</w:t>
      </w:r>
      <w:proofErr w:type="spellEnd"/>
      <w:r w:rsidRPr="005B0B47">
        <w:rPr>
          <w:i/>
        </w:rPr>
        <w:t xml:space="preserve"> </w:t>
      </w:r>
      <w:r w:rsidRPr="005B0B47">
        <w:t xml:space="preserve">berperan sebagai </w:t>
      </w:r>
      <w:r w:rsidRPr="005B0B47">
        <w:rPr>
          <w:i/>
        </w:rPr>
        <w:t>DBMS</w:t>
      </w:r>
      <w:r w:rsidRPr="005B0B47">
        <w:t xml:space="preserve"> untuk menyimpan dan mengelola data pengguna, latihan, dan aktivitas komunitas secara efisien dan terstruktur.</w:t>
      </w:r>
    </w:p>
    <w:p w14:paraId="45AC8024" w14:textId="77777777" w:rsidR="00062B37" w:rsidRPr="005B0B47" w:rsidRDefault="00000000" w:rsidP="00FA62F9">
      <w:pPr>
        <w:numPr>
          <w:ilvl w:val="0"/>
          <w:numId w:val="16"/>
        </w:numPr>
        <w:ind w:left="709" w:right="49" w:hanging="284"/>
        <w:jc w:val="both"/>
      </w:pPr>
      <w:r w:rsidRPr="005B0B47">
        <w:t xml:space="preserve">Pengujian pada sistem menggunakan metode </w:t>
      </w:r>
      <w:r w:rsidRPr="005B0B47">
        <w:rPr>
          <w:i/>
        </w:rPr>
        <w:t>Black Box Testing</w:t>
      </w:r>
      <w:r w:rsidRPr="005B0B47">
        <w:t xml:space="preserve"> untuk memvalidasi fungsi utama sistem, serta </w:t>
      </w:r>
      <w:r w:rsidRPr="005B0B47">
        <w:rPr>
          <w:i/>
        </w:rPr>
        <w:t xml:space="preserve">System </w:t>
      </w:r>
      <w:proofErr w:type="spellStart"/>
      <w:r w:rsidRPr="005B0B47">
        <w:rPr>
          <w:i/>
        </w:rPr>
        <w:t>Usability</w:t>
      </w:r>
      <w:proofErr w:type="spellEnd"/>
      <w:r w:rsidRPr="005B0B47">
        <w:rPr>
          <w:i/>
        </w:rPr>
        <w:t xml:space="preserve"> </w:t>
      </w:r>
      <w:proofErr w:type="spellStart"/>
      <w:r w:rsidRPr="005B0B47">
        <w:rPr>
          <w:i/>
        </w:rPr>
        <w:t>Scale</w:t>
      </w:r>
      <w:proofErr w:type="spellEnd"/>
      <w:r w:rsidRPr="005B0B47">
        <w:t xml:space="preserve"> (SUS) untuk mengukur kepuasan pengguna dalam menggunakan sistem ini</w:t>
      </w:r>
      <w:r w:rsidRPr="005B0B47">
        <w:rPr>
          <w:i/>
        </w:rPr>
        <w:t>.</w:t>
      </w:r>
    </w:p>
    <w:p w14:paraId="05BCBE19" w14:textId="77777777" w:rsidR="00062B37" w:rsidRPr="005B0B47" w:rsidRDefault="00000000" w:rsidP="00FA62F9">
      <w:pPr>
        <w:numPr>
          <w:ilvl w:val="0"/>
          <w:numId w:val="16"/>
        </w:numPr>
        <w:ind w:left="709" w:right="49" w:hanging="284"/>
        <w:jc w:val="both"/>
      </w:pPr>
      <w:r w:rsidRPr="005B0B47">
        <w:t xml:space="preserve">Penelitian ini berfokus pada pengembangan dan implementasi sistem pembelajaran musik berbasis </w:t>
      </w:r>
      <w:proofErr w:type="spellStart"/>
      <w:r w:rsidRPr="005B0B47">
        <w:t>gamifikasi</w:t>
      </w:r>
      <w:proofErr w:type="spellEnd"/>
      <w:r w:rsidRPr="005B0B47">
        <w:t xml:space="preserve"> dengan pendekatan metode </w:t>
      </w:r>
      <w:proofErr w:type="spellStart"/>
      <w:r w:rsidRPr="00401C9B">
        <w:rPr>
          <w:i/>
          <w:iCs/>
        </w:rPr>
        <w:t>Prototype</w:t>
      </w:r>
      <w:proofErr w:type="spellEnd"/>
      <w:r w:rsidRPr="005B0B47">
        <w:t xml:space="preserve">, yang mencakup tahapan analisis kebutuhan, perancangan sistem, implementasi, pengujian, dan evaluasi. Sistem ini terdiri dari fitur latihan </w:t>
      </w:r>
      <w:proofErr w:type="spellStart"/>
      <w:r w:rsidRPr="005B0B47">
        <w:t>terpersonalisasi</w:t>
      </w:r>
      <w:proofErr w:type="spellEnd"/>
      <w:r w:rsidRPr="005B0B47">
        <w:t xml:space="preserve">, komunitas digital, </w:t>
      </w:r>
      <w:proofErr w:type="spellStart"/>
      <w:r w:rsidRPr="009168DC">
        <w:rPr>
          <w:i/>
          <w:iCs/>
        </w:rPr>
        <w:t>leaderboard</w:t>
      </w:r>
      <w:proofErr w:type="spellEnd"/>
      <w:r w:rsidRPr="005B0B47">
        <w:t xml:space="preserve">, dan </w:t>
      </w:r>
      <w:r w:rsidRPr="00401C9B">
        <w:rPr>
          <w:i/>
          <w:iCs/>
        </w:rPr>
        <w:t>level bar</w:t>
      </w:r>
      <w:r w:rsidRPr="005B0B47">
        <w:t xml:space="preserve"> yang akan berfokus pada konteks pembelajaran musik.</w:t>
      </w:r>
    </w:p>
    <w:p w14:paraId="34D57077" w14:textId="77777777" w:rsidR="00062B37" w:rsidRPr="005B0B47" w:rsidRDefault="00000000" w:rsidP="00FA62F9">
      <w:pPr>
        <w:pStyle w:val="Heading2"/>
        <w:spacing w:before="0"/>
        <w:ind w:left="426" w:hanging="426"/>
      </w:pPr>
      <w:bookmarkStart w:id="12" w:name="_Toc210928938"/>
      <w:r w:rsidRPr="005B0B47">
        <w:t>1.6</w:t>
      </w:r>
      <w:r w:rsidRPr="005B0B47">
        <w:tab/>
        <w:t>Sistematika Penulisan</w:t>
      </w:r>
      <w:bookmarkEnd w:id="12"/>
    </w:p>
    <w:p w14:paraId="54B1E8DE" w14:textId="4227F63F" w:rsidR="00F96DCB" w:rsidRPr="005B0B47" w:rsidRDefault="00000000" w:rsidP="00FA62F9">
      <w:pPr>
        <w:ind w:right="49"/>
        <w:jc w:val="both"/>
        <w:rPr>
          <w:color w:val="000000"/>
        </w:rPr>
      </w:pPr>
      <w:r w:rsidRPr="005B0B47">
        <w:rPr>
          <w:color w:val="000000"/>
        </w:rPr>
        <w:t>Untuk memudahkan dalam penyusunan proposal tugas akhir ini, sistematika penulisan yang digunakan adalah sebagai berikut:</w:t>
      </w:r>
    </w:p>
    <w:p w14:paraId="236E1BF6" w14:textId="77777777" w:rsidR="00062B37" w:rsidRPr="005B0B47" w:rsidRDefault="00000000" w:rsidP="00FA62F9">
      <w:pPr>
        <w:ind w:right="49"/>
        <w:jc w:val="both"/>
        <w:rPr>
          <w:b/>
          <w:color w:val="000000"/>
        </w:rPr>
      </w:pPr>
      <w:r w:rsidRPr="005B0B47">
        <w:rPr>
          <w:b/>
          <w:color w:val="000000"/>
        </w:rPr>
        <w:t>BAB I PENDAHULUAN</w:t>
      </w:r>
    </w:p>
    <w:p w14:paraId="16450A3D" w14:textId="029F4CD5" w:rsidR="0027695F" w:rsidRPr="005B0B47" w:rsidRDefault="00000000" w:rsidP="00FA62F9">
      <w:pPr>
        <w:ind w:right="49" w:firstLine="709"/>
        <w:jc w:val="both"/>
        <w:rPr>
          <w:color w:val="000000"/>
        </w:rPr>
      </w:pPr>
      <w:r w:rsidRPr="005B0B47">
        <w:rPr>
          <w:color w:val="000000"/>
        </w:rPr>
        <w:t xml:space="preserve">Bab ini berisi latar belakang permasalahan, rumusan masalah, tujuan penelitian, manfaat penelitian, ruang lingkup penelitian, serta sistematika penulisan dari laporan ini. </w:t>
      </w:r>
    </w:p>
    <w:p w14:paraId="1BA54877" w14:textId="77777777" w:rsidR="00062B37" w:rsidRPr="005B0B47" w:rsidRDefault="00000000" w:rsidP="00FA62F9">
      <w:pPr>
        <w:rPr>
          <w:b/>
          <w:color w:val="000000"/>
        </w:rPr>
      </w:pPr>
      <w:r w:rsidRPr="005B0B47">
        <w:rPr>
          <w:b/>
          <w:color w:val="000000"/>
        </w:rPr>
        <w:t>BAB II TINJAUAN PUSTAKA</w:t>
      </w:r>
    </w:p>
    <w:p w14:paraId="2ED9C563" w14:textId="77777777" w:rsidR="00062B37" w:rsidRPr="005B0B47" w:rsidRDefault="00000000" w:rsidP="00FA62F9">
      <w:pPr>
        <w:ind w:right="49" w:firstLine="709"/>
        <w:jc w:val="both"/>
      </w:pPr>
      <w:r w:rsidRPr="005B0B47">
        <w:rPr>
          <w:color w:val="000000"/>
        </w:rPr>
        <w:t xml:space="preserve">Bab ini menguraikan kajian literatur terkait pembelajaran musik berbasis teknologi, konsep </w:t>
      </w:r>
      <w:proofErr w:type="spellStart"/>
      <w:r w:rsidRPr="005B0B47">
        <w:rPr>
          <w:color w:val="000000"/>
        </w:rPr>
        <w:t>gamifikasi</w:t>
      </w:r>
      <w:proofErr w:type="spellEnd"/>
      <w:r w:rsidRPr="005B0B47">
        <w:rPr>
          <w:color w:val="000000"/>
        </w:rPr>
        <w:t xml:space="preserve"> dalam pendidikan, serta sistem komunitas digital. Selain itu, bab ini juga membahas teori dan penelitian terdahulu yang relevan, termasuk sistem </w:t>
      </w:r>
      <w:proofErr w:type="spellStart"/>
      <w:r w:rsidRPr="005B0B47">
        <w:rPr>
          <w:color w:val="000000"/>
        </w:rPr>
        <w:t>leaderboard</w:t>
      </w:r>
      <w:proofErr w:type="spellEnd"/>
      <w:r w:rsidRPr="005B0B47">
        <w:rPr>
          <w:color w:val="000000"/>
        </w:rPr>
        <w:t>, level bar, serta evaluasi berbasis video dan kuis.</w:t>
      </w:r>
    </w:p>
    <w:p w14:paraId="73763DBB" w14:textId="77777777" w:rsidR="00062B37" w:rsidRPr="005B0B47" w:rsidRDefault="00000000" w:rsidP="00FA62F9">
      <w:pPr>
        <w:rPr>
          <w:b/>
          <w:color w:val="000000"/>
        </w:rPr>
      </w:pPr>
      <w:r w:rsidRPr="005B0B47">
        <w:rPr>
          <w:b/>
          <w:color w:val="000000"/>
        </w:rPr>
        <w:t>BAB III METODE PENELITIAN</w:t>
      </w:r>
    </w:p>
    <w:p w14:paraId="1A2B15D0" w14:textId="77777777" w:rsidR="00062B37" w:rsidRPr="005B0B47" w:rsidRDefault="00000000" w:rsidP="00FA62F9">
      <w:pPr>
        <w:ind w:right="49" w:firstLine="709"/>
        <w:jc w:val="both"/>
      </w:pPr>
      <w:r w:rsidRPr="005B0B47">
        <w:rPr>
          <w:color w:val="000000"/>
        </w:rPr>
        <w:t>Bab ini menjelaskan pendekatan metodologis yang digunakan dalam pengembangan sistem, mulai dari pengumpulan data melalui studi pustaka dan observasi, hingga tahap analisis kebutuhan, perancangan sistem, implementasi prototipe, serta pengujian fungsionalitas dan kepuasan pengguna.</w:t>
      </w:r>
    </w:p>
    <w:p w14:paraId="01F08F2E" w14:textId="77777777" w:rsidR="00062B37" w:rsidRPr="005B0B47" w:rsidRDefault="00000000" w:rsidP="00FA62F9">
      <w:pPr>
        <w:rPr>
          <w:b/>
          <w:color w:val="000000"/>
        </w:rPr>
      </w:pPr>
      <w:r w:rsidRPr="005B0B47">
        <w:rPr>
          <w:b/>
          <w:color w:val="000000"/>
        </w:rPr>
        <w:t>BAB IV JADWAL PENELITIAN</w:t>
      </w:r>
    </w:p>
    <w:p w14:paraId="04B1772F" w14:textId="77777777" w:rsidR="00062B37" w:rsidRPr="005B0B47" w:rsidRDefault="00000000" w:rsidP="00FA62F9">
      <w:pPr>
        <w:ind w:right="51" w:firstLine="709"/>
        <w:jc w:val="both"/>
      </w:pPr>
      <w:bookmarkStart w:id="13" w:name="_Hlk209899293"/>
      <w:r w:rsidRPr="005B0B47">
        <w:rPr>
          <w:color w:val="000000"/>
        </w:rPr>
        <w:t>Bab ini memuat jadwal pelaksanaan penelitian, meliputi tahap perencanaan, pengembangan sistem, uji coba, dan evaluasi. Jadwal disusun dalam bentuk tabel guna mempermudah pemantauan alur dan waktu pengerjaan penelitian.</w:t>
      </w:r>
    </w:p>
    <w:bookmarkEnd w:id="13"/>
    <w:p w14:paraId="273604A5" w14:textId="77777777" w:rsidR="00062B37" w:rsidRPr="005B0B47" w:rsidRDefault="00000000" w:rsidP="00FA62F9">
      <w:pPr>
        <w:rPr>
          <w:b/>
          <w:color w:val="000000"/>
        </w:rPr>
      </w:pPr>
      <w:r w:rsidRPr="005B0B47">
        <w:rPr>
          <w:b/>
          <w:color w:val="000000"/>
        </w:rPr>
        <w:t>DAFTAR PUSTAKA</w:t>
      </w:r>
    </w:p>
    <w:p w14:paraId="5E5CEBBF" w14:textId="77777777" w:rsidR="00062B37" w:rsidRPr="005B0B47" w:rsidRDefault="00000000" w:rsidP="00FA62F9">
      <w:pPr>
        <w:ind w:right="49" w:firstLine="709"/>
        <w:jc w:val="both"/>
        <w:rPr>
          <w:color w:val="000000"/>
        </w:rPr>
      </w:pPr>
      <w:bookmarkStart w:id="14" w:name="_Hlk209899316"/>
      <w:r w:rsidRPr="005B0B47">
        <w:rPr>
          <w:color w:val="000000"/>
        </w:rPr>
        <w:t xml:space="preserve">Bab ini memuat semua referensi yang digunakan dalam penyusunan proposal tugas akhir, mencakup, jurnal, artikel, serta referensi </w:t>
      </w:r>
      <w:proofErr w:type="spellStart"/>
      <w:r w:rsidRPr="005B0B47">
        <w:rPr>
          <w:color w:val="000000"/>
        </w:rPr>
        <w:t>online</w:t>
      </w:r>
      <w:proofErr w:type="spellEnd"/>
      <w:r w:rsidRPr="005B0B47">
        <w:rPr>
          <w:color w:val="000000"/>
        </w:rPr>
        <w:t xml:space="preserve"> yang mendukung pengembangan dan penelitian ini.</w:t>
      </w:r>
      <w:bookmarkEnd w:id="14"/>
      <w:r w:rsidRPr="005B0B47">
        <w:br w:type="page"/>
      </w:r>
    </w:p>
    <w:p w14:paraId="68226FFB" w14:textId="044479DD" w:rsidR="00F44677" w:rsidRPr="005B0B47" w:rsidRDefault="00000000" w:rsidP="00FA62F9">
      <w:pPr>
        <w:tabs>
          <w:tab w:val="center" w:pos="4680"/>
          <w:tab w:val="right" w:pos="9360"/>
        </w:tabs>
        <w:jc w:val="center"/>
        <w:rPr>
          <w:i/>
        </w:rPr>
      </w:pPr>
      <w:r w:rsidRPr="005B0B47">
        <w:rPr>
          <w:i/>
        </w:rPr>
        <w:t>Halaman ini sengaja dikosongkan.</w:t>
      </w:r>
    </w:p>
    <w:p w14:paraId="54093529" w14:textId="77777777" w:rsidR="00D47546" w:rsidRPr="005B0B47" w:rsidRDefault="00F44677" w:rsidP="00FA62F9">
      <w:pPr>
        <w:rPr>
          <w:i/>
        </w:rPr>
        <w:sectPr w:rsidR="00D47546" w:rsidRPr="005B0B47" w:rsidSect="007A1187">
          <w:headerReference w:type="even" r:id="rId25"/>
          <w:headerReference w:type="default" r:id="rId26"/>
          <w:footerReference w:type="even" r:id="rId27"/>
          <w:footerReference w:type="default" r:id="rId28"/>
          <w:headerReference w:type="first" r:id="rId29"/>
          <w:footerReference w:type="first" r:id="rId30"/>
          <w:type w:val="continuous"/>
          <w:pgSz w:w="11906" w:h="16838" w:code="9"/>
          <w:pgMar w:top="1701" w:right="1701" w:bottom="1701" w:left="2268" w:header="720" w:footer="720" w:gutter="0"/>
          <w:pgNumType w:start="1"/>
          <w:cols w:space="720"/>
          <w:titlePg/>
        </w:sectPr>
      </w:pPr>
      <w:r w:rsidRPr="005B0B47">
        <w:rPr>
          <w:i/>
        </w:rPr>
        <w:br w:type="page"/>
      </w:r>
    </w:p>
    <w:p w14:paraId="11CE29D2" w14:textId="77777777" w:rsidR="00062B37" w:rsidRPr="005B0B47" w:rsidRDefault="00000000" w:rsidP="007A1187">
      <w:pPr>
        <w:pStyle w:val="Heading1"/>
        <w:ind w:right="49"/>
        <w:jc w:val="center"/>
      </w:pPr>
      <w:bookmarkStart w:id="18" w:name="_Toc210928939"/>
      <w:r w:rsidRPr="005B0B47">
        <w:t>BAB II</w:t>
      </w:r>
      <w:r w:rsidRPr="005B0B47">
        <w:br/>
        <w:t>TINJAUAN PUSAKA</w:t>
      </w:r>
      <w:bookmarkEnd w:id="18"/>
    </w:p>
    <w:p w14:paraId="2D272107" w14:textId="77777777" w:rsidR="00062B37" w:rsidRPr="005B0B47" w:rsidRDefault="00062B37" w:rsidP="00FA62F9"/>
    <w:p w14:paraId="512AC4CF" w14:textId="19CE63BD" w:rsidR="00062B37" w:rsidRPr="005B0B47" w:rsidRDefault="00000000" w:rsidP="00FA62F9">
      <w:pPr>
        <w:pStyle w:val="Heading2"/>
        <w:numPr>
          <w:ilvl w:val="0"/>
          <w:numId w:val="5"/>
        </w:numPr>
        <w:spacing w:before="0"/>
        <w:ind w:left="426" w:hanging="426"/>
        <w:jc w:val="both"/>
      </w:pPr>
      <w:bookmarkStart w:id="19" w:name="_Toc210928940"/>
      <w:r w:rsidRPr="005B0B47">
        <w:rPr>
          <w:i/>
        </w:rPr>
        <w:t xml:space="preserve">State </w:t>
      </w:r>
      <w:proofErr w:type="spellStart"/>
      <w:r w:rsidR="007C262F" w:rsidRPr="005B0B47">
        <w:rPr>
          <w:i/>
        </w:rPr>
        <w:t>o</w:t>
      </w:r>
      <w:r w:rsidRPr="005B0B47">
        <w:rPr>
          <w:i/>
        </w:rPr>
        <w:t>f</w:t>
      </w:r>
      <w:proofErr w:type="spellEnd"/>
      <w:r w:rsidRPr="005B0B47">
        <w:rPr>
          <w:i/>
        </w:rPr>
        <w:t xml:space="preserve"> </w:t>
      </w:r>
      <w:proofErr w:type="spellStart"/>
      <w:r w:rsidR="007C262F" w:rsidRPr="005B0B47">
        <w:rPr>
          <w:i/>
        </w:rPr>
        <w:t>t</w:t>
      </w:r>
      <w:r w:rsidRPr="005B0B47">
        <w:rPr>
          <w:i/>
        </w:rPr>
        <w:t>he</w:t>
      </w:r>
      <w:proofErr w:type="spellEnd"/>
      <w:r w:rsidRPr="005B0B47">
        <w:rPr>
          <w:i/>
        </w:rPr>
        <w:t xml:space="preserve"> Art</w:t>
      </w:r>
      <w:bookmarkEnd w:id="19"/>
    </w:p>
    <w:p w14:paraId="11FC20C6" w14:textId="08BAB58F" w:rsidR="00ED2A87" w:rsidRPr="005B0B47" w:rsidRDefault="00000000" w:rsidP="00ED2A87">
      <w:pPr>
        <w:jc w:val="both"/>
      </w:pPr>
      <w:r w:rsidRPr="005B0B47">
        <w:tab/>
      </w:r>
      <w:r w:rsidRPr="005B0B47">
        <w:rPr>
          <w:i/>
        </w:rPr>
        <w:t xml:space="preserve">State </w:t>
      </w:r>
      <w:proofErr w:type="spellStart"/>
      <w:r w:rsidRPr="005B0B47">
        <w:rPr>
          <w:i/>
        </w:rPr>
        <w:t>of</w:t>
      </w:r>
      <w:proofErr w:type="spellEnd"/>
      <w:r w:rsidRPr="005B0B47">
        <w:rPr>
          <w:i/>
        </w:rPr>
        <w:t xml:space="preserve"> </w:t>
      </w:r>
      <w:proofErr w:type="spellStart"/>
      <w:r w:rsidRPr="005B0B47">
        <w:rPr>
          <w:i/>
        </w:rPr>
        <w:t>the</w:t>
      </w:r>
      <w:proofErr w:type="spellEnd"/>
      <w:r w:rsidRPr="005B0B47">
        <w:rPr>
          <w:i/>
        </w:rPr>
        <w:t xml:space="preserve"> </w:t>
      </w:r>
      <w:r w:rsidR="007C262F" w:rsidRPr="005B0B47">
        <w:rPr>
          <w:i/>
        </w:rPr>
        <w:t>A</w:t>
      </w:r>
      <w:r w:rsidRPr="005B0B47">
        <w:rPr>
          <w:i/>
        </w:rPr>
        <w:t>rt</w:t>
      </w:r>
      <w:r w:rsidRPr="005B0B47">
        <w:t xml:space="preserve"> merupakan kajian mengenai penelitian sebelumnya yang berkaitan dengan penelitian ini. Sebelum membuat penelitian, ada beberapa penelitian terdahulu yang digunakan sebagai bahan acuan atau bahan pertimbangan bagi penulis dalam menyusun sistem informasi komunitas musik interaktif berbasis web dengan penerapan </w:t>
      </w:r>
      <w:proofErr w:type="spellStart"/>
      <w:r w:rsidRPr="005B0B47">
        <w:t>gamifikasi</w:t>
      </w:r>
      <w:proofErr w:type="spellEnd"/>
      <w:r w:rsidRPr="005B0B47">
        <w:t xml:space="preserve"> ini.</w:t>
      </w:r>
      <w:r w:rsidR="002E5A54" w:rsidRPr="005B0B47">
        <w:t xml:space="preserve"> </w:t>
      </w:r>
      <w:r w:rsidRPr="005B0B47">
        <w:t>Beberapa bahan referensi tersebut terdapat pada Tabel 2.1 di bawah ini:</w:t>
      </w:r>
    </w:p>
    <w:p w14:paraId="2FBC3639" w14:textId="60DFB4B4" w:rsidR="00ED2A87" w:rsidRPr="005B0B47" w:rsidRDefault="00ED2A87" w:rsidP="00ED2A87">
      <w:pPr>
        <w:pStyle w:val="Caption"/>
        <w:keepNext/>
        <w:jc w:val="center"/>
        <w:rPr>
          <w:color w:val="auto"/>
          <w:sz w:val="22"/>
          <w:szCs w:val="22"/>
        </w:rPr>
      </w:pPr>
      <w:bookmarkStart w:id="20" w:name="_Toc210929025"/>
      <w:r w:rsidRPr="005B0B47">
        <w:rPr>
          <w:i w:val="0"/>
          <w:iCs w:val="0"/>
          <w:color w:val="auto"/>
          <w:sz w:val="22"/>
          <w:szCs w:val="22"/>
        </w:rPr>
        <w:t>Tabel 2.</w:t>
      </w:r>
      <w:r w:rsidR="00286AC9" w:rsidRPr="005B0B47">
        <w:rPr>
          <w:i w:val="0"/>
          <w:iCs w:val="0"/>
          <w:color w:val="auto"/>
          <w:sz w:val="22"/>
          <w:szCs w:val="22"/>
        </w:rPr>
        <w:fldChar w:fldCharType="begin"/>
      </w:r>
      <w:r w:rsidR="00286AC9" w:rsidRPr="005B0B47">
        <w:rPr>
          <w:i w:val="0"/>
          <w:iCs w:val="0"/>
          <w:color w:val="auto"/>
          <w:sz w:val="22"/>
          <w:szCs w:val="22"/>
        </w:rPr>
        <w:instrText xml:space="preserve"> SEQ Tabel_2. \* ARABIC </w:instrText>
      </w:r>
      <w:r w:rsidR="00286AC9" w:rsidRPr="005B0B47">
        <w:rPr>
          <w:i w:val="0"/>
          <w:iCs w:val="0"/>
          <w:color w:val="auto"/>
          <w:sz w:val="22"/>
          <w:szCs w:val="22"/>
        </w:rPr>
        <w:fldChar w:fldCharType="separate"/>
      </w:r>
      <w:r w:rsidR="00286AC9" w:rsidRPr="005B0B47">
        <w:rPr>
          <w:i w:val="0"/>
          <w:iCs w:val="0"/>
          <w:noProof/>
          <w:color w:val="auto"/>
          <w:sz w:val="22"/>
          <w:szCs w:val="22"/>
        </w:rPr>
        <w:t>1</w:t>
      </w:r>
      <w:r w:rsidR="00286AC9" w:rsidRPr="005B0B47">
        <w:rPr>
          <w:i w:val="0"/>
          <w:iCs w:val="0"/>
          <w:color w:val="auto"/>
          <w:sz w:val="22"/>
          <w:szCs w:val="22"/>
        </w:rPr>
        <w:fldChar w:fldCharType="end"/>
      </w:r>
      <w:r w:rsidRPr="005B0B47">
        <w:rPr>
          <w:color w:val="auto"/>
          <w:sz w:val="22"/>
          <w:szCs w:val="22"/>
        </w:rPr>
        <w:t xml:space="preserve"> State </w:t>
      </w:r>
      <w:proofErr w:type="spellStart"/>
      <w:r w:rsidRPr="005B0B47">
        <w:rPr>
          <w:color w:val="auto"/>
          <w:sz w:val="22"/>
          <w:szCs w:val="22"/>
        </w:rPr>
        <w:t>of</w:t>
      </w:r>
      <w:proofErr w:type="spellEnd"/>
      <w:r w:rsidRPr="005B0B47">
        <w:rPr>
          <w:color w:val="auto"/>
          <w:sz w:val="22"/>
          <w:szCs w:val="22"/>
        </w:rPr>
        <w:t xml:space="preserve"> </w:t>
      </w:r>
      <w:proofErr w:type="spellStart"/>
      <w:r w:rsidRPr="005B0B47">
        <w:rPr>
          <w:color w:val="auto"/>
          <w:sz w:val="22"/>
          <w:szCs w:val="22"/>
        </w:rPr>
        <w:t>the</w:t>
      </w:r>
      <w:proofErr w:type="spellEnd"/>
      <w:r w:rsidRPr="005B0B47">
        <w:rPr>
          <w:color w:val="auto"/>
          <w:sz w:val="22"/>
          <w:szCs w:val="22"/>
        </w:rPr>
        <w:t xml:space="preserve"> Art</w:t>
      </w:r>
      <w:bookmarkEnd w:id="20"/>
    </w:p>
    <w:tbl>
      <w:tblPr>
        <w:tblStyle w:val="a0"/>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8"/>
        <w:gridCol w:w="1624"/>
        <w:gridCol w:w="1559"/>
        <w:gridCol w:w="850"/>
        <w:gridCol w:w="3396"/>
      </w:tblGrid>
      <w:tr w:rsidR="0032673A" w:rsidRPr="005B0B47" w14:paraId="094E3A32" w14:textId="77777777" w:rsidTr="0032673A">
        <w:tc>
          <w:tcPr>
            <w:tcW w:w="0" w:type="auto"/>
          </w:tcPr>
          <w:p w14:paraId="62C00106" w14:textId="77777777" w:rsidR="0032673A" w:rsidRPr="005B0B47" w:rsidRDefault="0032673A" w:rsidP="00FA62F9">
            <w:pPr>
              <w:spacing w:line="360" w:lineRule="auto"/>
              <w:jc w:val="center"/>
            </w:pPr>
            <w:proofErr w:type="spellStart"/>
            <w:r w:rsidRPr="005B0B47">
              <w:t>No</w:t>
            </w:r>
            <w:proofErr w:type="spellEnd"/>
          </w:p>
        </w:tc>
        <w:tc>
          <w:tcPr>
            <w:tcW w:w="1624" w:type="dxa"/>
          </w:tcPr>
          <w:p w14:paraId="7AF436CA" w14:textId="77777777" w:rsidR="0032673A" w:rsidRPr="005B0B47" w:rsidRDefault="0032673A" w:rsidP="00FA62F9">
            <w:pPr>
              <w:spacing w:line="360" w:lineRule="auto"/>
              <w:jc w:val="center"/>
            </w:pPr>
            <w:r w:rsidRPr="005B0B47">
              <w:t>Judul</w:t>
            </w:r>
          </w:p>
        </w:tc>
        <w:tc>
          <w:tcPr>
            <w:tcW w:w="1559" w:type="dxa"/>
          </w:tcPr>
          <w:p w14:paraId="05E6EE01" w14:textId="77777777" w:rsidR="0032673A" w:rsidRPr="005B0B47" w:rsidRDefault="0032673A" w:rsidP="00FA62F9">
            <w:pPr>
              <w:spacing w:line="360" w:lineRule="auto"/>
              <w:jc w:val="center"/>
            </w:pPr>
            <w:r w:rsidRPr="005B0B47">
              <w:t>Penulis</w:t>
            </w:r>
          </w:p>
        </w:tc>
        <w:tc>
          <w:tcPr>
            <w:tcW w:w="850" w:type="dxa"/>
          </w:tcPr>
          <w:p w14:paraId="6794BBBB" w14:textId="4333DA5D" w:rsidR="0032673A" w:rsidRPr="005B0B47" w:rsidRDefault="0032673A" w:rsidP="00FA62F9">
            <w:pPr>
              <w:jc w:val="center"/>
            </w:pPr>
            <w:r>
              <w:t>Tahun</w:t>
            </w:r>
          </w:p>
        </w:tc>
        <w:tc>
          <w:tcPr>
            <w:tcW w:w="3396" w:type="dxa"/>
          </w:tcPr>
          <w:p w14:paraId="07455157" w14:textId="5C2038D3" w:rsidR="0032673A" w:rsidRPr="005B0B47" w:rsidRDefault="0032673A" w:rsidP="0032673A">
            <w:pPr>
              <w:tabs>
                <w:tab w:val="left" w:pos="1012"/>
                <w:tab w:val="center" w:pos="3152"/>
              </w:tabs>
              <w:spacing w:line="360" w:lineRule="auto"/>
              <w:jc w:val="center"/>
            </w:pPr>
            <w:r w:rsidRPr="005B0B47">
              <w:t>Hasil Penelitian</w:t>
            </w:r>
          </w:p>
        </w:tc>
      </w:tr>
      <w:tr w:rsidR="0032673A" w:rsidRPr="005B0B47" w14:paraId="1EC88755" w14:textId="77777777" w:rsidTr="0032673A">
        <w:trPr>
          <w:trHeight w:val="5760"/>
        </w:trPr>
        <w:tc>
          <w:tcPr>
            <w:tcW w:w="0" w:type="auto"/>
          </w:tcPr>
          <w:p w14:paraId="191B3D80" w14:textId="77777777" w:rsidR="0032673A" w:rsidRPr="005B0B47" w:rsidRDefault="0032673A" w:rsidP="00FA62F9">
            <w:pPr>
              <w:spacing w:line="360" w:lineRule="auto"/>
              <w:jc w:val="center"/>
            </w:pPr>
            <w:r w:rsidRPr="005B0B47">
              <w:t>1</w:t>
            </w:r>
          </w:p>
        </w:tc>
        <w:tc>
          <w:tcPr>
            <w:tcW w:w="1624" w:type="dxa"/>
          </w:tcPr>
          <w:p w14:paraId="451306DB" w14:textId="365D45A5" w:rsidR="0032673A" w:rsidRPr="005B0B47" w:rsidRDefault="0032673A" w:rsidP="00FA62F9">
            <w:pPr>
              <w:spacing w:line="360" w:lineRule="auto"/>
            </w:pPr>
            <w:proofErr w:type="spellStart"/>
            <w:r w:rsidRPr="005B0B47">
              <w:rPr>
                <w:i/>
              </w:rPr>
              <w:t>ArchiTone</w:t>
            </w:r>
            <w:proofErr w:type="spellEnd"/>
            <w:r w:rsidRPr="005B0B47">
              <w:rPr>
                <w:i/>
              </w:rPr>
              <w:t>: A LEGO-</w:t>
            </w:r>
            <w:proofErr w:type="spellStart"/>
            <w:r w:rsidRPr="005B0B47">
              <w:rPr>
                <w:i/>
              </w:rPr>
              <w:t>Inspired</w:t>
            </w:r>
            <w:proofErr w:type="spellEnd"/>
            <w:r w:rsidRPr="005B0B47">
              <w:rPr>
                <w:i/>
              </w:rPr>
              <w:t xml:space="preserve"> </w:t>
            </w:r>
            <w:proofErr w:type="spellStart"/>
            <w:r w:rsidRPr="005B0B47">
              <w:rPr>
                <w:i/>
              </w:rPr>
              <w:t>Gamified</w:t>
            </w:r>
            <w:proofErr w:type="spellEnd"/>
            <w:r w:rsidRPr="005B0B47">
              <w:rPr>
                <w:i/>
              </w:rPr>
              <w:t xml:space="preserve"> System </w:t>
            </w:r>
            <w:proofErr w:type="spellStart"/>
            <w:r w:rsidRPr="005B0B47">
              <w:rPr>
                <w:i/>
              </w:rPr>
              <w:t>for</w:t>
            </w:r>
            <w:proofErr w:type="spellEnd"/>
            <w:r w:rsidRPr="005B0B47">
              <w:rPr>
                <w:i/>
              </w:rPr>
              <w:t xml:space="preserve"> </w:t>
            </w:r>
            <w:proofErr w:type="spellStart"/>
            <w:r w:rsidRPr="005B0B47">
              <w:rPr>
                <w:i/>
              </w:rPr>
              <w:t>Visualized</w:t>
            </w:r>
            <w:proofErr w:type="spellEnd"/>
            <w:r w:rsidRPr="005B0B47">
              <w:rPr>
                <w:i/>
              </w:rPr>
              <w:t xml:space="preserve"> Music </w:t>
            </w:r>
            <w:proofErr w:type="spellStart"/>
            <w:r w:rsidRPr="005B0B47">
              <w:rPr>
                <w:i/>
              </w:rPr>
              <w:t>Education</w:t>
            </w:r>
            <w:proofErr w:type="spellEnd"/>
          </w:p>
        </w:tc>
        <w:tc>
          <w:tcPr>
            <w:tcW w:w="1559" w:type="dxa"/>
          </w:tcPr>
          <w:p w14:paraId="05FAD19C" w14:textId="77777777" w:rsidR="0032673A" w:rsidRPr="005B0B47" w:rsidRDefault="0032673A" w:rsidP="00FA62F9">
            <w:pPr>
              <w:spacing w:line="360" w:lineRule="auto"/>
            </w:pPr>
            <w:r w:rsidRPr="005B0B47">
              <w:t xml:space="preserve">Y. Chen </w:t>
            </w:r>
            <w:proofErr w:type="spellStart"/>
            <w:r w:rsidRPr="005B0B47">
              <w:t>et</w:t>
            </w:r>
            <w:proofErr w:type="spellEnd"/>
            <w:r w:rsidRPr="005B0B47">
              <w:t xml:space="preserve"> </w:t>
            </w:r>
            <w:proofErr w:type="spellStart"/>
            <w:r w:rsidRPr="005B0B47">
              <w:t>al.</w:t>
            </w:r>
            <w:proofErr w:type="spellEnd"/>
          </w:p>
        </w:tc>
        <w:tc>
          <w:tcPr>
            <w:tcW w:w="850" w:type="dxa"/>
          </w:tcPr>
          <w:p w14:paraId="324F23F4" w14:textId="149F790C" w:rsidR="0032673A" w:rsidRPr="005B0B47" w:rsidRDefault="0032673A" w:rsidP="00FA62F9">
            <w:pPr>
              <w:jc w:val="both"/>
            </w:pPr>
            <w:r w:rsidRPr="0032673A">
              <w:rPr>
                <w:iCs/>
              </w:rPr>
              <w:t>2023</w:t>
            </w:r>
          </w:p>
        </w:tc>
        <w:tc>
          <w:tcPr>
            <w:tcW w:w="3396" w:type="dxa"/>
          </w:tcPr>
          <w:p w14:paraId="0247FD2E" w14:textId="4FF2D7D7" w:rsidR="0032673A" w:rsidRPr="005B0B47" w:rsidRDefault="0032673A" w:rsidP="0032673A">
            <w:pPr>
              <w:tabs>
                <w:tab w:val="left" w:pos="0"/>
              </w:tabs>
              <w:spacing w:line="360" w:lineRule="auto"/>
              <w:jc w:val="both"/>
            </w:pPr>
            <w:r w:rsidRPr="005B0B47">
              <w:t xml:space="preserve">Penelitian ini mengembangkan sistem </w:t>
            </w:r>
            <w:proofErr w:type="spellStart"/>
            <w:r w:rsidRPr="005B0B47">
              <w:t>gamifikasi</w:t>
            </w:r>
            <w:proofErr w:type="spellEnd"/>
            <w:r w:rsidRPr="005B0B47">
              <w:t xml:space="preserve"> pembelajaran musik daring yang memvisualisasikan konsep musik melalui blok modular seperti LEGO. Sistem ini berhasil meningkatkan motivasi dan interaksi sosial siswa, namun fokusnya hanya pada pembelajaran teori musik seperti notasi, harmoni, interval, dan struktur lagu. Sistem ini tidak menyediakan fitur latihan praktik instrumen secara langsung, sehingga kurang mendukung pengembangan keterampilan teknis instrumen. </w:t>
            </w:r>
            <w:sdt>
              <w:sdtPr>
                <w:rPr>
                  <w:color w:val="000000"/>
                </w:rPr>
                <w:tag w:val="MENDELEY_CITATION_v3_eyJjaXRhdGlvbklEIjoiTUVOREVMRVlfQ0lUQVRJT05fYWY5MTA4NzEtODFjZi00OGNmLTljM2MtNDdiNzRmNWI3N2Rj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
                <w:id w:val="1158806538"/>
                <w:placeholder>
                  <w:docPart w:val="6F881A8F45FE45458E8289BFE0957919"/>
                </w:placeholder>
              </w:sdtPr>
              <w:sdtContent>
                <w:r w:rsidRPr="005B0B47">
                  <w:rPr>
                    <w:color w:val="000000"/>
                  </w:rPr>
                  <w:t>[9]</w:t>
                </w:r>
              </w:sdtContent>
            </w:sdt>
          </w:p>
        </w:tc>
      </w:tr>
      <w:tr w:rsidR="0032673A" w:rsidRPr="005B0B47" w14:paraId="3FC06B05" w14:textId="77777777" w:rsidTr="0032673A">
        <w:trPr>
          <w:trHeight w:val="4575"/>
        </w:trPr>
        <w:tc>
          <w:tcPr>
            <w:tcW w:w="0" w:type="auto"/>
          </w:tcPr>
          <w:p w14:paraId="0DFC9583" w14:textId="77777777" w:rsidR="0032673A" w:rsidRPr="005B0B47" w:rsidRDefault="0032673A" w:rsidP="00FA62F9">
            <w:pPr>
              <w:spacing w:line="360" w:lineRule="auto"/>
              <w:jc w:val="center"/>
            </w:pPr>
            <w:r w:rsidRPr="005B0B47">
              <w:t>2</w:t>
            </w:r>
          </w:p>
        </w:tc>
        <w:tc>
          <w:tcPr>
            <w:tcW w:w="1624" w:type="dxa"/>
          </w:tcPr>
          <w:p w14:paraId="2E006D9A" w14:textId="0E0062D6" w:rsidR="0032673A" w:rsidRPr="005B0B47" w:rsidRDefault="0032673A" w:rsidP="00FA62F9">
            <w:pPr>
              <w:spacing w:line="360" w:lineRule="auto"/>
              <w:rPr>
                <w:i/>
              </w:rPr>
            </w:pPr>
            <w:r w:rsidRPr="005B0B47">
              <w:rPr>
                <w:i/>
              </w:rPr>
              <w:t xml:space="preserve">Development </w:t>
            </w:r>
            <w:proofErr w:type="spellStart"/>
            <w:r w:rsidRPr="005B0B47">
              <w:rPr>
                <w:i/>
              </w:rPr>
              <w:t>of</w:t>
            </w:r>
            <w:proofErr w:type="spellEnd"/>
            <w:r w:rsidRPr="005B0B47">
              <w:rPr>
                <w:i/>
              </w:rPr>
              <w:t xml:space="preserve"> </w:t>
            </w:r>
            <w:proofErr w:type="spellStart"/>
            <w:r w:rsidRPr="005B0B47">
              <w:rPr>
                <w:i/>
              </w:rPr>
              <w:t>Gamification</w:t>
            </w:r>
            <w:proofErr w:type="spellEnd"/>
            <w:r w:rsidRPr="005B0B47">
              <w:rPr>
                <w:i/>
              </w:rPr>
              <w:t xml:space="preserve"> </w:t>
            </w:r>
            <w:proofErr w:type="spellStart"/>
            <w:r w:rsidRPr="005B0B47">
              <w:rPr>
                <w:i/>
              </w:rPr>
              <w:t>Learning</w:t>
            </w:r>
            <w:proofErr w:type="spellEnd"/>
            <w:r w:rsidRPr="005B0B47">
              <w:rPr>
                <w:i/>
              </w:rPr>
              <w:t xml:space="preserve"> Media </w:t>
            </w:r>
            <w:proofErr w:type="spellStart"/>
            <w:r w:rsidRPr="005B0B47">
              <w:rPr>
                <w:i/>
              </w:rPr>
              <w:t>Solfegio</w:t>
            </w:r>
            <w:proofErr w:type="spellEnd"/>
            <w:r w:rsidRPr="005B0B47">
              <w:rPr>
                <w:i/>
              </w:rPr>
              <w:t xml:space="preserve"> </w:t>
            </w:r>
            <w:proofErr w:type="spellStart"/>
            <w:r w:rsidRPr="005B0B47">
              <w:rPr>
                <w:i/>
              </w:rPr>
              <w:t>to</w:t>
            </w:r>
            <w:proofErr w:type="spellEnd"/>
            <w:r w:rsidRPr="005B0B47">
              <w:rPr>
                <w:i/>
              </w:rPr>
              <w:t xml:space="preserve"> </w:t>
            </w:r>
            <w:proofErr w:type="spellStart"/>
            <w:r w:rsidRPr="005B0B47">
              <w:rPr>
                <w:i/>
              </w:rPr>
              <w:t>Improve</w:t>
            </w:r>
            <w:proofErr w:type="spellEnd"/>
            <w:r w:rsidRPr="005B0B47">
              <w:rPr>
                <w:i/>
              </w:rPr>
              <w:t xml:space="preserve"> </w:t>
            </w:r>
            <w:proofErr w:type="spellStart"/>
            <w:r w:rsidRPr="005B0B47">
              <w:rPr>
                <w:i/>
              </w:rPr>
              <w:t>Singing</w:t>
            </w:r>
            <w:proofErr w:type="spellEnd"/>
            <w:r w:rsidRPr="005B0B47">
              <w:rPr>
                <w:i/>
              </w:rPr>
              <w:t xml:space="preserve"> </w:t>
            </w:r>
            <w:proofErr w:type="spellStart"/>
            <w:r w:rsidRPr="005B0B47">
              <w:rPr>
                <w:i/>
              </w:rPr>
              <w:t>Skills</w:t>
            </w:r>
            <w:proofErr w:type="spellEnd"/>
            <w:r w:rsidRPr="005B0B47">
              <w:rPr>
                <w:i/>
              </w:rPr>
              <w:t xml:space="preserve"> </w:t>
            </w:r>
            <w:proofErr w:type="spellStart"/>
            <w:r w:rsidRPr="005B0B47">
              <w:rPr>
                <w:i/>
              </w:rPr>
              <w:t>for</w:t>
            </w:r>
            <w:proofErr w:type="spellEnd"/>
            <w:r w:rsidRPr="005B0B47">
              <w:rPr>
                <w:i/>
              </w:rPr>
              <w:t xml:space="preserve"> Junior </w:t>
            </w:r>
            <w:proofErr w:type="spellStart"/>
            <w:r w:rsidRPr="005B0B47">
              <w:rPr>
                <w:i/>
              </w:rPr>
              <w:t>High</w:t>
            </w:r>
            <w:proofErr w:type="spellEnd"/>
            <w:r w:rsidRPr="005B0B47">
              <w:rPr>
                <w:i/>
              </w:rPr>
              <w:t xml:space="preserve"> </w:t>
            </w:r>
            <w:proofErr w:type="spellStart"/>
            <w:r w:rsidRPr="005B0B47">
              <w:rPr>
                <w:i/>
              </w:rPr>
              <w:t>School</w:t>
            </w:r>
            <w:proofErr w:type="spellEnd"/>
            <w:r w:rsidRPr="005B0B47">
              <w:rPr>
                <w:i/>
              </w:rPr>
              <w:t xml:space="preserve"> </w:t>
            </w:r>
            <w:proofErr w:type="spellStart"/>
            <w:r w:rsidRPr="005B0B47">
              <w:rPr>
                <w:i/>
              </w:rPr>
              <w:t>Students</w:t>
            </w:r>
            <w:proofErr w:type="spellEnd"/>
            <w:r w:rsidRPr="005B0B47">
              <w:rPr>
                <w:i/>
              </w:rPr>
              <w:t xml:space="preserve"> in Sukoharjo</w:t>
            </w:r>
          </w:p>
        </w:tc>
        <w:tc>
          <w:tcPr>
            <w:tcW w:w="1559" w:type="dxa"/>
          </w:tcPr>
          <w:p w14:paraId="61796A76" w14:textId="77777777" w:rsidR="0032673A" w:rsidRPr="005B0B47" w:rsidRDefault="0032673A" w:rsidP="00FA62F9">
            <w:pPr>
              <w:spacing w:line="360" w:lineRule="auto"/>
            </w:pPr>
            <w:r w:rsidRPr="005B0B47">
              <w:t>L. Wulandari, S. Agung, E. B. Santosa</w:t>
            </w:r>
          </w:p>
        </w:tc>
        <w:tc>
          <w:tcPr>
            <w:tcW w:w="850" w:type="dxa"/>
          </w:tcPr>
          <w:p w14:paraId="5BB9DE00" w14:textId="1BFF3BF2" w:rsidR="0032673A" w:rsidRPr="005B0B47" w:rsidRDefault="0032673A" w:rsidP="00FA62F9">
            <w:pPr>
              <w:jc w:val="both"/>
            </w:pPr>
            <w:r w:rsidRPr="0032673A">
              <w:rPr>
                <w:iCs/>
              </w:rPr>
              <w:t>2023</w:t>
            </w:r>
          </w:p>
        </w:tc>
        <w:tc>
          <w:tcPr>
            <w:tcW w:w="3396" w:type="dxa"/>
          </w:tcPr>
          <w:p w14:paraId="09F60F95" w14:textId="2123211B" w:rsidR="0032673A" w:rsidRPr="005B0B47" w:rsidRDefault="0032673A" w:rsidP="00FA62F9">
            <w:pPr>
              <w:spacing w:line="360" w:lineRule="auto"/>
              <w:jc w:val="both"/>
            </w:pPr>
            <w:r w:rsidRPr="005B0B47">
              <w:t xml:space="preserve">Penelitian ini mengembangkan media pembelajaran </w:t>
            </w:r>
            <w:proofErr w:type="spellStart"/>
            <w:r w:rsidRPr="005B0B47">
              <w:t>gamifikasi</w:t>
            </w:r>
            <w:proofErr w:type="spellEnd"/>
            <w:r w:rsidRPr="005B0B47">
              <w:t xml:space="preserve"> berbasis teknik </w:t>
            </w:r>
            <w:proofErr w:type="spellStart"/>
            <w:r w:rsidRPr="005B0B47">
              <w:t>solfegio</w:t>
            </w:r>
            <w:proofErr w:type="spellEnd"/>
            <w:r w:rsidRPr="005B0B47">
              <w:t xml:space="preserve"> untuk meningkatkan keterampilan menyanyi siswa SMP. Hasil penelitian menunjukkan peningkatan signifikan pada keterampilan vokal dan motivasi belajar siswa. Namun, penelitian ini terbatas pada pembelajaran vokal dan tidak mencakup kategori alat musik lainnya atau latihan praktik instrumen yang lebih luas.</w:t>
            </w:r>
            <w:sdt>
              <w:sdtPr>
                <w:rPr>
                  <w:color w:val="000000"/>
                </w:rPr>
                <w:tag w:val="MENDELEY_CITATION_v3_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"/>
                <w:id w:val="2066212824"/>
                <w:placeholder>
                  <w:docPart w:val="6F881A8F45FE45458E8289BFE0957919"/>
                </w:placeholder>
              </w:sdtPr>
              <w:sdtContent>
                <w:r w:rsidRPr="005B0B47">
                  <w:rPr>
                    <w:color w:val="000000"/>
                  </w:rPr>
                  <w:t>[6]</w:t>
                </w:r>
              </w:sdtContent>
            </w:sdt>
          </w:p>
        </w:tc>
      </w:tr>
      <w:tr w:rsidR="0032673A" w:rsidRPr="005B0B47" w14:paraId="19DAEDF7" w14:textId="77777777" w:rsidTr="0032673A">
        <w:trPr>
          <w:trHeight w:val="4575"/>
        </w:trPr>
        <w:tc>
          <w:tcPr>
            <w:tcW w:w="0" w:type="auto"/>
          </w:tcPr>
          <w:p w14:paraId="53D678E1" w14:textId="77777777" w:rsidR="0032673A" w:rsidRPr="005B0B47" w:rsidRDefault="0032673A" w:rsidP="00FA62F9">
            <w:pPr>
              <w:spacing w:line="360" w:lineRule="auto"/>
              <w:jc w:val="center"/>
            </w:pPr>
            <w:r w:rsidRPr="005B0B47">
              <w:t>3</w:t>
            </w:r>
          </w:p>
        </w:tc>
        <w:tc>
          <w:tcPr>
            <w:tcW w:w="1624" w:type="dxa"/>
          </w:tcPr>
          <w:p w14:paraId="65E83650" w14:textId="02555B81" w:rsidR="0032673A" w:rsidRPr="005B0B47" w:rsidRDefault="0032673A" w:rsidP="00FA62F9">
            <w:pPr>
              <w:spacing w:line="360" w:lineRule="auto"/>
              <w:rPr>
                <w:i/>
              </w:rPr>
            </w:pPr>
            <w:proofErr w:type="spellStart"/>
            <w:r w:rsidRPr="005B0B47">
              <w:rPr>
                <w:i/>
              </w:rPr>
              <w:t>Gamified</w:t>
            </w:r>
            <w:proofErr w:type="spellEnd"/>
            <w:r w:rsidRPr="005B0B47">
              <w:rPr>
                <w:i/>
              </w:rPr>
              <w:t xml:space="preserve"> </w:t>
            </w:r>
            <w:proofErr w:type="spellStart"/>
            <w:r w:rsidRPr="005B0B47">
              <w:rPr>
                <w:i/>
              </w:rPr>
              <w:t>Learning</w:t>
            </w:r>
            <w:proofErr w:type="spellEnd"/>
            <w:r w:rsidRPr="005B0B47">
              <w:rPr>
                <w:i/>
              </w:rPr>
              <w:t xml:space="preserve"> </w:t>
            </w:r>
            <w:proofErr w:type="spellStart"/>
            <w:r w:rsidRPr="005B0B47">
              <w:rPr>
                <w:i/>
              </w:rPr>
              <w:t>Intervention</w:t>
            </w:r>
            <w:proofErr w:type="spellEnd"/>
            <w:r w:rsidRPr="005B0B47">
              <w:rPr>
                <w:i/>
              </w:rPr>
              <w:t xml:space="preserve"> </w:t>
            </w:r>
            <w:proofErr w:type="spellStart"/>
            <w:r w:rsidRPr="005B0B47">
              <w:rPr>
                <w:i/>
              </w:rPr>
              <w:t>to</w:t>
            </w:r>
            <w:proofErr w:type="spellEnd"/>
            <w:r w:rsidRPr="005B0B47">
              <w:rPr>
                <w:i/>
              </w:rPr>
              <w:t xml:space="preserve"> </w:t>
            </w:r>
            <w:proofErr w:type="spellStart"/>
            <w:r w:rsidRPr="005B0B47">
              <w:rPr>
                <w:i/>
              </w:rPr>
              <w:t>Promote</w:t>
            </w:r>
            <w:proofErr w:type="spellEnd"/>
            <w:r w:rsidRPr="005B0B47">
              <w:rPr>
                <w:i/>
              </w:rPr>
              <w:t xml:space="preserve"> Music </w:t>
            </w:r>
            <w:proofErr w:type="spellStart"/>
            <w:r w:rsidRPr="005B0B47">
              <w:rPr>
                <w:i/>
              </w:rPr>
              <w:t>Literacy</w:t>
            </w:r>
            <w:proofErr w:type="spellEnd"/>
            <w:r w:rsidRPr="005B0B47">
              <w:rPr>
                <w:i/>
              </w:rPr>
              <w:t xml:space="preserve"> </w:t>
            </w:r>
            <w:proofErr w:type="spellStart"/>
            <w:r w:rsidRPr="005B0B47">
              <w:rPr>
                <w:i/>
              </w:rPr>
              <w:t>and</w:t>
            </w:r>
            <w:proofErr w:type="spellEnd"/>
            <w:r w:rsidRPr="005B0B47">
              <w:rPr>
                <w:i/>
              </w:rPr>
              <w:t xml:space="preserve"> </w:t>
            </w:r>
            <w:proofErr w:type="spellStart"/>
            <w:r w:rsidRPr="005B0B47">
              <w:rPr>
                <w:i/>
              </w:rPr>
              <w:t>Creativity</w:t>
            </w:r>
            <w:proofErr w:type="spellEnd"/>
            <w:r w:rsidRPr="005B0B47">
              <w:rPr>
                <w:i/>
              </w:rPr>
              <w:t xml:space="preserve"> in </w:t>
            </w:r>
            <w:proofErr w:type="spellStart"/>
            <w:r w:rsidRPr="005B0B47">
              <w:rPr>
                <w:i/>
              </w:rPr>
              <w:t>Elementary</w:t>
            </w:r>
            <w:proofErr w:type="spellEnd"/>
            <w:r w:rsidRPr="005B0B47">
              <w:rPr>
                <w:i/>
              </w:rPr>
              <w:t xml:space="preserve"> Music </w:t>
            </w:r>
            <w:proofErr w:type="spellStart"/>
            <w:r w:rsidRPr="005B0B47">
              <w:rPr>
                <w:i/>
              </w:rPr>
              <w:t>Education</w:t>
            </w:r>
            <w:proofErr w:type="spellEnd"/>
            <w:r w:rsidRPr="005B0B47">
              <w:rPr>
                <w:i/>
              </w:rPr>
              <w:t xml:space="preserve"> </w:t>
            </w:r>
          </w:p>
        </w:tc>
        <w:tc>
          <w:tcPr>
            <w:tcW w:w="1559" w:type="dxa"/>
          </w:tcPr>
          <w:p w14:paraId="18788E74" w14:textId="77777777" w:rsidR="0032673A" w:rsidRPr="005B0B47" w:rsidRDefault="0032673A" w:rsidP="00FA62F9">
            <w:pPr>
              <w:spacing w:line="360" w:lineRule="auto"/>
            </w:pPr>
            <w:r w:rsidRPr="005B0B47">
              <w:t xml:space="preserve">D. Robert, </w:t>
            </w:r>
            <w:proofErr w:type="spellStart"/>
            <w:r w:rsidRPr="005B0B47">
              <w:t>N.Bt</w:t>
            </w:r>
            <w:proofErr w:type="spellEnd"/>
            <w:r w:rsidRPr="005B0B47">
              <w:t xml:space="preserve">. Jamri, S.H. Ling, A.A. </w:t>
            </w:r>
            <w:proofErr w:type="spellStart"/>
            <w:r w:rsidRPr="005B0B47">
              <w:t>Bt</w:t>
            </w:r>
            <w:proofErr w:type="spellEnd"/>
            <w:r w:rsidRPr="005B0B47">
              <w:t xml:space="preserve">. Amin, F.A. </w:t>
            </w:r>
            <w:proofErr w:type="spellStart"/>
            <w:r w:rsidRPr="005B0B47">
              <w:t>Bt</w:t>
            </w:r>
            <w:proofErr w:type="spellEnd"/>
            <w:r w:rsidRPr="005B0B47">
              <w:t>. Yazid</w:t>
            </w:r>
          </w:p>
        </w:tc>
        <w:tc>
          <w:tcPr>
            <w:tcW w:w="850" w:type="dxa"/>
          </w:tcPr>
          <w:p w14:paraId="39E869FD" w14:textId="54994A4F" w:rsidR="0032673A" w:rsidRPr="005B0B47" w:rsidRDefault="0032673A" w:rsidP="00FA62F9">
            <w:pPr>
              <w:jc w:val="both"/>
            </w:pPr>
            <w:r w:rsidRPr="0032673A">
              <w:rPr>
                <w:iCs/>
              </w:rPr>
              <w:t>2023</w:t>
            </w:r>
          </w:p>
        </w:tc>
        <w:tc>
          <w:tcPr>
            <w:tcW w:w="3396" w:type="dxa"/>
          </w:tcPr>
          <w:p w14:paraId="63FDC77D" w14:textId="04869400" w:rsidR="0032673A" w:rsidRPr="005B0B47" w:rsidRDefault="0032673A" w:rsidP="00FA62F9">
            <w:pPr>
              <w:spacing w:line="360" w:lineRule="auto"/>
              <w:jc w:val="both"/>
            </w:pPr>
            <w:r w:rsidRPr="005B0B47">
              <w:t xml:space="preserve">Penelitian ini menerapkan </w:t>
            </w:r>
            <w:proofErr w:type="spellStart"/>
            <w:r w:rsidRPr="005B0B47">
              <w:t>gamifikasi</w:t>
            </w:r>
            <w:proofErr w:type="spellEnd"/>
            <w:r w:rsidRPr="005B0B47">
              <w:t xml:space="preserve"> untuk meningkatkan </w:t>
            </w:r>
            <w:proofErr w:type="spellStart"/>
            <w:r w:rsidRPr="005B0B47">
              <w:t>literasi</w:t>
            </w:r>
            <w:proofErr w:type="spellEnd"/>
            <w:r w:rsidRPr="005B0B47">
              <w:t xml:space="preserve"> dan kreativitas musik di tingkat sekolah dasar dengan elemen permainan seperti poin, level, dan misi. Pendekatan ini berhasil mendorong partisipasi siswa dan mengembangkan kreativitas, namun masih terbatas pada teori musik, tanpa dukungan latihan praktik instrumen maupun fitur interaksi daring berbasis komunitas. </w:t>
            </w:r>
            <w:sdt>
              <w:sdtPr>
                <w:rPr>
                  <w:color w:val="000000"/>
                </w:rPr>
                <w:tag w:val="MENDELEY_CITATION_v3_eyJjaXRhdGlvbklEIjoiTUVOREVMRVlfQ0lUQVRJT05fNWUwNThkY2EtZWViNy00ODExLWJlOGUtODUyYWNhYzkxMzNm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
                <w:id w:val="1345047777"/>
                <w:placeholder>
                  <w:docPart w:val="6F881A8F45FE45458E8289BFE0957919"/>
                </w:placeholder>
              </w:sdtPr>
              <w:sdtContent>
                <w:r w:rsidRPr="005B0B47">
                  <w:rPr>
                    <w:color w:val="000000"/>
                  </w:rPr>
                  <w:t>[7]</w:t>
                </w:r>
              </w:sdtContent>
            </w:sdt>
          </w:p>
        </w:tc>
      </w:tr>
    </w:tbl>
    <w:p w14:paraId="1E53911E" w14:textId="25DE172A" w:rsidR="00062B37" w:rsidRPr="005B0B47" w:rsidRDefault="00062B37" w:rsidP="00FA62F9">
      <w:pPr>
        <w:jc w:val="both"/>
      </w:pPr>
    </w:p>
    <w:p w14:paraId="06F2F1F6" w14:textId="6ECB7479" w:rsidR="00062B37" w:rsidRPr="005B0B47" w:rsidRDefault="00000000" w:rsidP="00FA62F9">
      <w:pPr>
        <w:ind w:firstLine="720"/>
        <w:jc w:val="both"/>
      </w:pPr>
      <w:r w:rsidRPr="005B0B47">
        <w:t xml:space="preserve">Berdasarkan kajian terhadap penelitian terdahulu, penelitian ini memiliki sejumlah keunggulan yang membedakannya dari penelitian sebelumnya. Berbeda dengan sistem seperti </w:t>
      </w:r>
      <w:proofErr w:type="spellStart"/>
      <w:r w:rsidRPr="005B0B47">
        <w:rPr>
          <w:i/>
        </w:rPr>
        <w:t>ArchiTone</w:t>
      </w:r>
      <w:proofErr w:type="spellEnd"/>
      <w:r w:rsidRPr="005B0B47">
        <w:t xml:space="preserve"> </w:t>
      </w:r>
      <w:sdt>
        <w:sdtPr>
          <w:rPr>
            <w:color w:val="000000"/>
          </w:rPr>
          <w:tag w:val="MENDELEY_CITATION_v3_eyJjaXRhdGlvbklEIjoiTUVOREVMRVlfQ0lUQVRJT05fODEyZTlmZTgtY2FkOC00NDcyLWFkM2YtZjUyYjM4YTMyMjM0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
          <w:id w:val="1105458194"/>
          <w:placeholder>
            <w:docPart w:val="DefaultPlaceholder_-1854013440"/>
          </w:placeholder>
        </w:sdtPr>
        <w:sdtContent>
          <w:r w:rsidR="002E5A54" w:rsidRPr="005B0B47">
            <w:rPr>
              <w:color w:val="000000"/>
            </w:rPr>
            <w:t>[9]</w:t>
          </w:r>
        </w:sdtContent>
      </w:sdt>
      <w:r w:rsidRPr="005B0B47">
        <w:t xml:space="preserve"> dan </w:t>
      </w:r>
      <w:proofErr w:type="spellStart"/>
      <w:r w:rsidRPr="005B0B47">
        <w:rPr>
          <w:i/>
        </w:rPr>
        <w:t>Gamified</w:t>
      </w:r>
      <w:proofErr w:type="spellEnd"/>
      <w:r w:rsidRPr="005B0B47">
        <w:rPr>
          <w:i/>
        </w:rPr>
        <w:t xml:space="preserve"> </w:t>
      </w:r>
      <w:proofErr w:type="spellStart"/>
      <w:r w:rsidRPr="005B0B47">
        <w:rPr>
          <w:i/>
        </w:rPr>
        <w:t>Learning</w:t>
      </w:r>
      <w:proofErr w:type="spellEnd"/>
      <w:r w:rsidRPr="005B0B47">
        <w:rPr>
          <w:i/>
        </w:rPr>
        <w:t xml:space="preserve"> </w:t>
      </w:r>
      <w:proofErr w:type="spellStart"/>
      <w:r w:rsidRPr="005B0B47">
        <w:rPr>
          <w:i/>
        </w:rPr>
        <w:t>Intervention</w:t>
      </w:r>
      <w:proofErr w:type="spellEnd"/>
      <w:r w:rsidR="00A7589B" w:rsidRPr="005B0B47">
        <w:t xml:space="preserve"> </w:t>
      </w:r>
      <w:sdt>
        <w:sdtPr>
          <w:rPr>
            <w:color w:val="000000"/>
          </w:rPr>
          <w:tag w:val="MENDELEY_CITATION_v3_eyJjaXRhdGlvbklEIjoiTUVOREVMRVlfQ0lUQVRJT05fMjVlNWE1OGItY2I4OS00MzdhLWEwODEtNGI1NmY1YWRjODVi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
          <w:id w:val="-2010358414"/>
          <w:placeholder>
            <w:docPart w:val="DefaultPlaceholder_-1854013440"/>
          </w:placeholder>
        </w:sdtPr>
        <w:sdtContent>
          <w:r w:rsidR="002E5A54" w:rsidRPr="005B0B47">
            <w:rPr>
              <w:color w:val="000000"/>
            </w:rPr>
            <w:t>[7]</w:t>
          </w:r>
        </w:sdtContent>
      </w:sdt>
      <w:r w:rsidRPr="005B0B47">
        <w:t xml:space="preserve"> yang berfokus pada pembelajaran teori musik, penelitian ini secara khusus diarahkan untuk mendukung latihan praktik pada empat kategori alat musik, yaitu </w:t>
      </w:r>
      <w:proofErr w:type="spellStart"/>
      <w:r w:rsidRPr="005B0B47">
        <w:rPr>
          <w:i/>
        </w:rPr>
        <w:t>percussion</w:t>
      </w:r>
      <w:proofErr w:type="spellEnd"/>
      <w:r w:rsidRPr="005B0B47">
        <w:t xml:space="preserve">, </w:t>
      </w:r>
      <w:proofErr w:type="spellStart"/>
      <w:r w:rsidRPr="005B0B47">
        <w:rPr>
          <w:i/>
        </w:rPr>
        <w:t>strings</w:t>
      </w:r>
      <w:proofErr w:type="spellEnd"/>
      <w:r w:rsidRPr="005B0B47">
        <w:t xml:space="preserve">, </w:t>
      </w:r>
      <w:proofErr w:type="spellStart"/>
      <w:r w:rsidRPr="005B0B47">
        <w:rPr>
          <w:i/>
        </w:rPr>
        <w:t>keyboard</w:t>
      </w:r>
      <w:proofErr w:type="spellEnd"/>
      <w:r w:rsidRPr="005B0B47">
        <w:t xml:space="preserve">, dan </w:t>
      </w:r>
      <w:proofErr w:type="spellStart"/>
      <w:r w:rsidRPr="005B0B47">
        <w:rPr>
          <w:i/>
        </w:rPr>
        <w:t>woodwind</w:t>
      </w:r>
      <w:proofErr w:type="spellEnd"/>
      <w:r w:rsidRPr="005B0B47">
        <w:t xml:space="preserve">. Keunggulan lain terletak pada integrasi </w:t>
      </w:r>
      <w:proofErr w:type="spellStart"/>
      <w:r w:rsidRPr="005B0B47">
        <w:t>gamifikasi</w:t>
      </w:r>
      <w:proofErr w:type="spellEnd"/>
      <w:r w:rsidRPr="005B0B47">
        <w:t xml:space="preserve"> dengan komunitas digital interaktif yang memungkinkan pengguna untuk saling memberikan umpan balik, memvalidasi video latihan, serta berkolaborasi dalam proses belajar. Sistem ini juga menyediakan misi latihan yang </w:t>
      </w:r>
      <w:proofErr w:type="spellStart"/>
      <w:r w:rsidRPr="005B0B47">
        <w:t>terpersonalisasi</w:t>
      </w:r>
      <w:proofErr w:type="spellEnd"/>
      <w:r w:rsidRPr="005B0B47">
        <w:t xml:space="preserve"> sesuai kategori instrumen, dengan hasil yang dapat diukur melalui validasi video dan kuis. Selain itu, fitur </w:t>
      </w:r>
      <w:proofErr w:type="spellStart"/>
      <w:r w:rsidRPr="005B0B47">
        <w:rPr>
          <w:i/>
        </w:rPr>
        <w:t>leaderboard</w:t>
      </w:r>
      <w:proofErr w:type="spellEnd"/>
      <w:r w:rsidRPr="005B0B47">
        <w:t xml:space="preserve"> dan </w:t>
      </w:r>
      <w:r w:rsidRPr="005B0B47">
        <w:rPr>
          <w:i/>
        </w:rPr>
        <w:t>level bar</w:t>
      </w:r>
      <w:r w:rsidRPr="005B0B47">
        <w:t xml:space="preserve"> pada sistem ini diklasifikasikan per kategori alat musik sehingga persaingan menjadi lebih relevan. Terakhir, sistem ini memiliki cakupan pengguna yang lebih luas karena dirancang untuk pemula hingga tingkat lanjut, baik di lingkungan pendidikan formal maupun komunitas musik non-formal.</w:t>
      </w:r>
    </w:p>
    <w:p w14:paraId="3139177A" w14:textId="77777777" w:rsidR="00062B37" w:rsidRPr="005B0B47" w:rsidRDefault="00000000" w:rsidP="00FA62F9">
      <w:pPr>
        <w:pStyle w:val="Heading2"/>
        <w:numPr>
          <w:ilvl w:val="0"/>
          <w:numId w:val="5"/>
        </w:numPr>
        <w:spacing w:before="0"/>
        <w:ind w:left="426" w:hanging="426"/>
        <w:jc w:val="both"/>
      </w:pPr>
      <w:bookmarkStart w:id="21" w:name="_Toc210928941"/>
      <w:proofErr w:type="spellStart"/>
      <w:r w:rsidRPr="005B0B47">
        <w:rPr>
          <w:i/>
        </w:rPr>
        <w:t>Website</w:t>
      </w:r>
      <w:bookmarkEnd w:id="21"/>
      <w:proofErr w:type="spellEnd"/>
    </w:p>
    <w:p w14:paraId="76466421" w14:textId="797DD72E" w:rsidR="00062B37" w:rsidRPr="005B0B47" w:rsidRDefault="00000000" w:rsidP="00FA62F9">
      <w:pPr>
        <w:ind w:firstLine="720"/>
        <w:jc w:val="both"/>
      </w:pPr>
      <w:proofErr w:type="spellStart"/>
      <w:r w:rsidRPr="005B0B47">
        <w:t>Website</w:t>
      </w:r>
      <w:proofErr w:type="spellEnd"/>
      <w:r w:rsidRPr="005B0B47">
        <w:t xml:space="preserve"> merupakan kumpulan halaman yang saling terhubung dan dapat diakses melalui internet melalui web browser. Setiap halaman biasanya terdiri dari teks, gambar, video, audio, dan elemen interaktif yang diatur dalam struktur </w:t>
      </w:r>
      <w:r w:rsidRPr="005B0B47">
        <w:rPr>
          <w:i/>
        </w:rPr>
        <w:t>HTML</w:t>
      </w:r>
      <w:r w:rsidRPr="005B0B47">
        <w:t xml:space="preserve">. </w:t>
      </w:r>
      <w:proofErr w:type="spellStart"/>
      <w:r w:rsidRPr="005B0B47">
        <w:rPr>
          <w:i/>
          <w:iCs/>
        </w:rPr>
        <w:t>Website</w:t>
      </w:r>
      <w:proofErr w:type="spellEnd"/>
      <w:r w:rsidRPr="005B0B47">
        <w:t xml:space="preserve"> memiliki peran penting sebagai sarana penyampaian informasi, promosi, layanan publik, hingga platform pembelajaran. Dalam konteks penelitian ini, </w:t>
      </w:r>
      <w:proofErr w:type="spellStart"/>
      <w:r w:rsidRPr="005B0B47">
        <w:rPr>
          <w:i/>
        </w:rPr>
        <w:t>website</w:t>
      </w:r>
      <w:proofErr w:type="spellEnd"/>
      <w:r w:rsidRPr="005B0B47">
        <w:t xml:space="preserve"> digunakan sebagai media utama untuk membangun sistem komunitas musik interaktif yang dapat diakses kapan saja dan dari mana saja. Menurut </w:t>
      </w:r>
      <w:proofErr w:type="spellStart"/>
      <w:r w:rsidRPr="005B0B47">
        <w:t>Zeva</w:t>
      </w:r>
      <w:proofErr w:type="spellEnd"/>
      <w:r w:rsidRPr="005B0B47">
        <w:t xml:space="preserve"> </w:t>
      </w:r>
      <w:sdt>
        <w:sdtPr>
          <w:rPr>
            <w:color w:val="000000"/>
          </w:rPr>
          <w:tag w:val="MENDELEY_CITATION_v3_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"/>
          <w:id w:val="429012536"/>
          <w:placeholder>
            <w:docPart w:val="DefaultPlaceholder_-1854013440"/>
          </w:placeholder>
        </w:sdtPr>
        <w:sdtContent>
          <w:r w:rsidR="002E5A54" w:rsidRPr="005B0B47">
            <w:rPr>
              <w:color w:val="000000"/>
            </w:rPr>
            <w:t>[12]</w:t>
          </w:r>
        </w:sdtContent>
      </w:sdt>
      <w:r w:rsidRPr="005B0B47">
        <w:t xml:space="preserve">, pengembangan sistem informasi berbasis </w:t>
      </w:r>
      <w:proofErr w:type="spellStart"/>
      <w:r w:rsidRPr="005B0B47">
        <w:rPr>
          <w:i/>
        </w:rPr>
        <w:t>website</w:t>
      </w:r>
      <w:proofErr w:type="spellEnd"/>
      <w:r w:rsidRPr="005B0B47">
        <w:rPr>
          <w:i/>
        </w:rPr>
        <w:t xml:space="preserve"> </w:t>
      </w:r>
      <w:r w:rsidRPr="005B0B47">
        <w:t xml:space="preserve">mampu memberikan kemudahan distribusi informasi dan akses data secara </w:t>
      </w:r>
      <w:r w:rsidRPr="005B0B47">
        <w:rPr>
          <w:i/>
        </w:rPr>
        <w:t>real-</w:t>
      </w:r>
      <w:proofErr w:type="spellStart"/>
      <w:r w:rsidRPr="005B0B47">
        <w:rPr>
          <w:i/>
        </w:rPr>
        <w:t>time</w:t>
      </w:r>
      <w:proofErr w:type="spellEnd"/>
      <w:r w:rsidRPr="005B0B47">
        <w:t xml:space="preserve"> sehingga mendukung efektivitas penyampaian layanan digital.</w:t>
      </w:r>
    </w:p>
    <w:p w14:paraId="057C4AC4" w14:textId="77777777" w:rsidR="00062B37" w:rsidRPr="005B0B47" w:rsidRDefault="00000000" w:rsidP="00FA62F9">
      <w:pPr>
        <w:pStyle w:val="Heading2"/>
        <w:numPr>
          <w:ilvl w:val="0"/>
          <w:numId w:val="5"/>
        </w:numPr>
        <w:spacing w:before="0"/>
        <w:ind w:left="426" w:hanging="426"/>
        <w:jc w:val="both"/>
      </w:pPr>
      <w:bookmarkStart w:id="22" w:name="_Toc210928942"/>
      <w:proofErr w:type="spellStart"/>
      <w:r w:rsidRPr="005B0B47">
        <w:rPr>
          <w:i/>
        </w:rPr>
        <w:t>Leaderboard</w:t>
      </w:r>
      <w:bookmarkEnd w:id="22"/>
      <w:proofErr w:type="spellEnd"/>
    </w:p>
    <w:p w14:paraId="0C4CEF96" w14:textId="19AC79B9" w:rsidR="00062B37" w:rsidRPr="005B0B47" w:rsidRDefault="00000000" w:rsidP="00FA62F9">
      <w:pPr>
        <w:ind w:firstLine="720"/>
        <w:jc w:val="both"/>
      </w:pPr>
      <w:proofErr w:type="spellStart"/>
      <w:r w:rsidRPr="005B0B47">
        <w:rPr>
          <w:i/>
        </w:rPr>
        <w:t>Leaderboard</w:t>
      </w:r>
      <w:proofErr w:type="spellEnd"/>
      <w:r w:rsidRPr="005B0B47">
        <w:rPr>
          <w:i/>
        </w:rPr>
        <w:t xml:space="preserve"> </w:t>
      </w:r>
      <w:r w:rsidRPr="005B0B47">
        <w:t xml:space="preserve">adalah fitur yang menampilkan peringkat pengguna berdasarkan pencapaian, skor, atau poin tertentu. Dalam sistem </w:t>
      </w:r>
      <w:proofErr w:type="spellStart"/>
      <w:r w:rsidRPr="005B0B47">
        <w:t>gamifikasi</w:t>
      </w:r>
      <w:proofErr w:type="spellEnd"/>
      <w:r w:rsidRPr="005B0B47">
        <w:t xml:space="preserve">, </w:t>
      </w:r>
      <w:proofErr w:type="spellStart"/>
      <w:r w:rsidRPr="005B0B47">
        <w:t>leaderboard</w:t>
      </w:r>
      <w:proofErr w:type="spellEnd"/>
      <w:r w:rsidRPr="005B0B47">
        <w:t xml:space="preserve"> menjadi salah satu elemen yang efektif untuk memicu motivasi dan persaingan sehat antar pengguna. Dengan adanya </w:t>
      </w:r>
      <w:proofErr w:type="spellStart"/>
      <w:r w:rsidRPr="005B0B47">
        <w:t>leaderboard</w:t>
      </w:r>
      <w:proofErr w:type="spellEnd"/>
      <w:r w:rsidRPr="005B0B47">
        <w:t xml:space="preserve">, peserta dapat melihat posisinya dibandingkan dengan pengguna lain, sehingga mendorong mereka untuk meningkatkan performa. Dalam konteks pembelajaran berbasis </w:t>
      </w:r>
      <w:proofErr w:type="spellStart"/>
      <w:r w:rsidRPr="005B0B47">
        <w:t>gamifikasi</w:t>
      </w:r>
      <w:proofErr w:type="spellEnd"/>
      <w:r w:rsidRPr="005B0B47">
        <w:t xml:space="preserve">, </w:t>
      </w:r>
      <w:proofErr w:type="spellStart"/>
      <w:r w:rsidRPr="005B0B47">
        <w:t>leaderboard</w:t>
      </w:r>
      <w:proofErr w:type="spellEnd"/>
      <w:r w:rsidRPr="005B0B47">
        <w:t xml:space="preserve"> tidak hanya berfungsi sebagai indikator capaian, tetapi juga sebagai media apresiasi dan pengakuan terhadap usaha peserta. Park &amp; Kim </w:t>
      </w:r>
      <w:sdt>
        <w:sdtPr>
          <w:rPr>
            <w:color w:val="000000"/>
          </w:rPr>
          <w:tag w:val="MENDELEY_CITATION_v3_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"/>
          <w:id w:val="1209298404"/>
          <w:placeholder>
            <w:docPart w:val="DefaultPlaceholder_-1854013440"/>
          </w:placeholder>
        </w:sdtPr>
        <w:sdtContent>
          <w:r w:rsidR="002E5A54" w:rsidRPr="005B0B47">
            <w:rPr>
              <w:color w:val="000000"/>
            </w:rPr>
            <w:t>[13]</w:t>
          </w:r>
        </w:sdtContent>
      </w:sdt>
      <w:r w:rsidRPr="005B0B47">
        <w:t xml:space="preserve"> menyebut bahwa desain </w:t>
      </w:r>
      <w:proofErr w:type="spellStart"/>
      <w:r w:rsidRPr="005B0B47">
        <w:t>leaderboard</w:t>
      </w:r>
      <w:proofErr w:type="spellEnd"/>
      <w:r w:rsidRPr="005B0B47">
        <w:t xml:space="preserve"> yang tepat mampu meningkatkan keterlibatan dan motivasi belajar, sementara </w:t>
      </w:r>
      <w:proofErr w:type="spellStart"/>
      <w:r w:rsidRPr="005B0B47">
        <w:t>Cigdem</w:t>
      </w:r>
      <w:proofErr w:type="spellEnd"/>
      <w:r w:rsidRPr="005B0B47">
        <w:t xml:space="preserve">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"/>
          <w:id w:val="-1845688784"/>
          <w:placeholder>
            <w:docPart w:val="DefaultPlaceholder_-1854013440"/>
          </w:placeholder>
        </w:sdtPr>
        <w:sdtContent>
          <w:r w:rsidR="002E5A54" w:rsidRPr="005B0B47">
            <w:rPr>
              <w:color w:val="000000"/>
            </w:rPr>
            <w:t>[14]</w:t>
          </w:r>
        </w:sdtContent>
      </w:sdt>
      <w:r w:rsidRPr="005B0B47">
        <w:t xml:space="preserve"> membuktikan bahwa </w:t>
      </w:r>
      <w:proofErr w:type="spellStart"/>
      <w:r w:rsidRPr="005B0B47">
        <w:t>leaderboard</w:t>
      </w:r>
      <w:proofErr w:type="spellEnd"/>
      <w:r w:rsidRPr="005B0B47">
        <w:t xml:space="preserve"> berdampak positif terhadap pencapaian akademik dalam penilaian formatif daring.</w:t>
      </w:r>
    </w:p>
    <w:p w14:paraId="7E9011AC" w14:textId="77777777" w:rsidR="00062B37" w:rsidRPr="005B0B47" w:rsidRDefault="00000000" w:rsidP="00FA62F9">
      <w:pPr>
        <w:pStyle w:val="Heading2"/>
        <w:numPr>
          <w:ilvl w:val="0"/>
          <w:numId w:val="5"/>
        </w:numPr>
        <w:spacing w:before="0"/>
        <w:ind w:left="426" w:hanging="426"/>
        <w:jc w:val="both"/>
      </w:pPr>
      <w:bookmarkStart w:id="23" w:name="_Toc210928943"/>
      <w:r w:rsidRPr="005B0B47">
        <w:rPr>
          <w:i/>
        </w:rPr>
        <w:t>Level Bar</w:t>
      </w:r>
      <w:bookmarkEnd w:id="23"/>
    </w:p>
    <w:p w14:paraId="7802FEEC" w14:textId="4EA9E591" w:rsidR="00062B37" w:rsidRPr="005B0B47" w:rsidRDefault="00000000" w:rsidP="00FA62F9">
      <w:pPr>
        <w:ind w:firstLine="720"/>
        <w:jc w:val="both"/>
      </w:pPr>
      <w:r w:rsidRPr="005B0B47">
        <w:t xml:space="preserve">Level bar adalah indikator visual yang menunjukkan perkembangan atau progres pengguna menuju pencapaian tertentu. Fitur ini sering digunakan dalam </w:t>
      </w:r>
      <w:proofErr w:type="spellStart"/>
      <w:r w:rsidRPr="005B0B47">
        <w:t>gamifikasi</w:t>
      </w:r>
      <w:proofErr w:type="spellEnd"/>
      <w:r w:rsidRPr="005B0B47">
        <w:t xml:space="preserve"> untuk memberikan gambaran sejauh mana pengguna telah berpartisipasi atau berkontribusi. Misalnya, ketika pengguna menyelesaikan misi atau latihan, level bar akan terisi dan akhirnya mencapai level baru. Hal ini memicu rasa pencapaian dan memotivasi pengguna untuk terus berpartisipasi. </w:t>
      </w:r>
      <w:proofErr w:type="spellStart"/>
      <w:r w:rsidRPr="005B0B47">
        <w:t>Aguilar-Parra</w:t>
      </w:r>
      <w:proofErr w:type="spellEnd"/>
      <w:r w:rsidRPr="005B0B47">
        <w:t xml:space="preserve">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"/>
          <w:id w:val="-112368440"/>
          <w:placeholder>
            <w:docPart w:val="DefaultPlaceholder_-1854013440"/>
          </w:placeholder>
        </w:sdtPr>
        <w:sdtContent>
          <w:r w:rsidR="002E5A54" w:rsidRPr="005B0B47">
            <w:rPr>
              <w:color w:val="000000"/>
            </w:rPr>
            <w:t>[15]</w:t>
          </w:r>
        </w:sdtContent>
      </w:sdt>
      <w:r w:rsidRPr="005B0B47">
        <w:t xml:space="preserve"> menyebutkan bahwa </w:t>
      </w:r>
      <w:proofErr w:type="spellStart"/>
      <w:r w:rsidRPr="005B0B47">
        <w:rPr>
          <w:i/>
        </w:rPr>
        <w:t>levels</w:t>
      </w:r>
      <w:proofErr w:type="spellEnd"/>
      <w:r w:rsidRPr="005B0B47">
        <w:t xml:space="preserve"> atau level bar merupakan salah satu komponen </w:t>
      </w:r>
      <w:proofErr w:type="spellStart"/>
      <w:r w:rsidRPr="005B0B47">
        <w:t>gamifikasi</w:t>
      </w:r>
      <w:proofErr w:type="spellEnd"/>
      <w:r w:rsidRPr="005B0B47">
        <w:t xml:space="preserve"> paling umum yang secara signifikan mempengaruhi motivasi pengguna.</w:t>
      </w:r>
    </w:p>
    <w:p w14:paraId="25FAA54A" w14:textId="77777777" w:rsidR="00062B37" w:rsidRPr="005B0B47" w:rsidRDefault="00000000" w:rsidP="00FA62F9">
      <w:pPr>
        <w:pStyle w:val="Heading2"/>
        <w:numPr>
          <w:ilvl w:val="0"/>
          <w:numId w:val="5"/>
        </w:numPr>
        <w:spacing w:before="0"/>
        <w:ind w:left="426" w:hanging="426"/>
        <w:jc w:val="both"/>
      </w:pPr>
      <w:bookmarkStart w:id="24" w:name="_Toc210928944"/>
      <w:r w:rsidRPr="005B0B47">
        <w:rPr>
          <w:i/>
        </w:rPr>
        <w:t>HTML</w:t>
      </w:r>
      <w:bookmarkEnd w:id="24"/>
    </w:p>
    <w:p w14:paraId="1BA3BD9C" w14:textId="29F6E2A4" w:rsidR="00062B37" w:rsidRPr="005B0B47" w:rsidRDefault="00000000" w:rsidP="00FA62F9">
      <w:pPr>
        <w:ind w:firstLine="720"/>
        <w:jc w:val="both"/>
      </w:pPr>
      <w:r w:rsidRPr="005B0B47">
        <w:rPr>
          <w:i/>
        </w:rPr>
        <w:t>HTML (</w:t>
      </w:r>
      <w:proofErr w:type="spellStart"/>
      <w:r w:rsidRPr="005B0B47">
        <w:rPr>
          <w:i/>
        </w:rPr>
        <w:t>HyperText</w:t>
      </w:r>
      <w:proofErr w:type="spellEnd"/>
      <w:r w:rsidRPr="005B0B47">
        <w:rPr>
          <w:i/>
        </w:rPr>
        <w:t xml:space="preserve"> </w:t>
      </w:r>
      <w:proofErr w:type="spellStart"/>
      <w:r w:rsidRPr="005B0B47">
        <w:rPr>
          <w:i/>
        </w:rPr>
        <w:t>Markup</w:t>
      </w:r>
      <w:proofErr w:type="spellEnd"/>
      <w:r w:rsidRPr="005B0B47">
        <w:rPr>
          <w:i/>
        </w:rPr>
        <w:t xml:space="preserve"> </w:t>
      </w:r>
      <w:proofErr w:type="spellStart"/>
      <w:r w:rsidRPr="005B0B47">
        <w:rPr>
          <w:i/>
        </w:rPr>
        <w:t>Language</w:t>
      </w:r>
      <w:proofErr w:type="spellEnd"/>
      <w:r w:rsidRPr="005B0B47">
        <w:rPr>
          <w:i/>
        </w:rPr>
        <w:t>)</w:t>
      </w:r>
      <w:r w:rsidRPr="005B0B47">
        <w:t xml:space="preserve"> adalah bahasa </w:t>
      </w:r>
      <w:proofErr w:type="spellStart"/>
      <w:r w:rsidRPr="005B0B47">
        <w:t>markup</w:t>
      </w:r>
      <w:proofErr w:type="spellEnd"/>
      <w:r w:rsidRPr="005B0B47">
        <w:t xml:space="preserve"> standar yang digunakan untuk membuat dan menyusun halaman web. Bahasa ini berfungsi untuk menentukan struktur dan konten halaman seperti teks, gambar, video, tautan, tabel, hingga formulir. </w:t>
      </w:r>
      <w:r w:rsidRPr="005B0B47">
        <w:rPr>
          <w:i/>
        </w:rPr>
        <w:t xml:space="preserve">HTML </w:t>
      </w:r>
      <w:r w:rsidRPr="005B0B47">
        <w:t xml:space="preserve">telah berkembang dari versi awal hingga </w:t>
      </w:r>
      <w:r w:rsidRPr="005B0B47">
        <w:rPr>
          <w:i/>
        </w:rPr>
        <w:t xml:space="preserve">HTML5 </w:t>
      </w:r>
      <w:r w:rsidRPr="005B0B47">
        <w:t xml:space="preserve">yang menjadi standar modern saat ini. </w:t>
      </w:r>
      <w:r w:rsidRPr="005B0B47">
        <w:rPr>
          <w:i/>
        </w:rPr>
        <w:t xml:space="preserve">HTML </w:t>
      </w:r>
      <w:r w:rsidRPr="005B0B47">
        <w:t xml:space="preserve">tidak bersifat </w:t>
      </w:r>
      <w:proofErr w:type="spellStart"/>
      <w:r w:rsidRPr="005B0B47">
        <w:rPr>
          <w:i/>
        </w:rPr>
        <w:t>programming</w:t>
      </w:r>
      <w:proofErr w:type="spellEnd"/>
      <w:r w:rsidRPr="005B0B47">
        <w:rPr>
          <w:i/>
        </w:rPr>
        <w:t xml:space="preserve"> </w:t>
      </w:r>
      <w:proofErr w:type="spellStart"/>
      <w:r w:rsidRPr="005B0B47">
        <w:rPr>
          <w:i/>
        </w:rPr>
        <w:t>language</w:t>
      </w:r>
      <w:proofErr w:type="spellEnd"/>
      <w:r w:rsidRPr="005B0B47">
        <w:t xml:space="preserve"> karena tidak memiliki logika pemrograman, tetapi menjadi </w:t>
      </w:r>
      <w:proofErr w:type="spellStart"/>
      <w:r w:rsidRPr="005B0B47">
        <w:t>pondasi</w:t>
      </w:r>
      <w:proofErr w:type="spellEnd"/>
      <w:r w:rsidRPr="005B0B47">
        <w:t xml:space="preserve"> dari seluruh halaman web. Menurut </w:t>
      </w:r>
      <w:proofErr w:type="spellStart"/>
      <w:r w:rsidRPr="005B0B47">
        <w:t>Tabarés</w:t>
      </w:r>
      <w:proofErr w:type="spellEnd"/>
      <w:r w:rsidRPr="005B0B47">
        <w:t xml:space="preserve"> </w:t>
      </w:r>
      <w:sdt>
        <w:sdtPr>
          <w:rPr>
            <w:color w:val="000000"/>
          </w:rPr>
          <w:tag w:val="MENDELEY_CITATION_v3_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"/>
          <w:id w:val="-192070941"/>
          <w:placeholder>
            <w:docPart w:val="DefaultPlaceholder_-1854013440"/>
          </w:placeholder>
        </w:sdtPr>
        <w:sdtContent>
          <w:r w:rsidR="002E5A54" w:rsidRPr="005B0B47">
            <w:rPr>
              <w:color w:val="000000"/>
            </w:rPr>
            <w:t>[16]</w:t>
          </w:r>
        </w:sdtContent>
      </w:sdt>
      <w:r w:rsidRPr="005B0B47">
        <w:t xml:space="preserve">, </w:t>
      </w:r>
      <w:r w:rsidRPr="005B0B47">
        <w:rPr>
          <w:i/>
        </w:rPr>
        <w:t xml:space="preserve">HTML5 </w:t>
      </w:r>
      <w:r w:rsidRPr="005B0B47">
        <w:t xml:space="preserve">tetap menjadi standar </w:t>
      </w:r>
      <w:proofErr w:type="spellStart"/>
      <w:r w:rsidRPr="005B0B47">
        <w:rPr>
          <w:i/>
        </w:rPr>
        <w:t>hypertext</w:t>
      </w:r>
      <w:proofErr w:type="spellEnd"/>
      <w:r w:rsidRPr="005B0B47">
        <w:rPr>
          <w:i/>
        </w:rPr>
        <w:t xml:space="preserve"> </w:t>
      </w:r>
      <w:r w:rsidRPr="005B0B47">
        <w:t>resmi yang digunakan secara global dan mendukung berbagai fitur multimedia serta kompatibilitas lintas perangkat.</w:t>
      </w:r>
    </w:p>
    <w:p w14:paraId="73ADC636" w14:textId="77777777" w:rsidR="00062B37" w:rsidRPr="005B0B47" w:rsidRDefault="00000000" w:rsidP="00FA62F9">
      <w:pPr>
        <w:pStyle w:val="Heading2"/>
        <w:numPr>
          <w:ilvl w:val="0"/>
          <w:numId w:val="5"/>
        </w:numPr>
        <w:spacing w:before="0"/>
        <w:ind w:left="426" w:hanging="437"/>
        <w:jc w:val="both"/>
      </w:pPr>
      <w:bookmarkStart w:id="25" w:name="_Toc210928945"/>
      <w:r w:rsidRPr="005B0B47">
        <w:rPr>
          <w:i/>
        </w:rPr>
        <w:t>CSS</w:t>
      </w:r>
      <w:bookmarkEnd w:id="25"/>
    </w:p>
    <w:p w14:paraId="6C99FCD3" w14:textId="4198180D" w:rsidR="00062B37" w:rsidRPr="005B0B47" w:rsidRDefault="00000000" w:rsidP="00FA62F9">
      <w:pPr>
        <w:ind w:firstLine="720"/>
        <w:jc w:val="both"/>
      </w:pPr>
      <w:r w:rsidRPr="005B0B47">
        <w:rPr>
          <w:i/>
        </w:rPr>
        <w:t>CSS</w:t>
      </w:r>
      <w:r w:rsidRPr="005B0B47">
        <w:t xml:space="preserve"> (</w:t>
      </w:r>
      <w:proofErr w:type="spellStart"/>
      <w:r w:rsidRPr="005B0B47">
        <w:rPr>
          <w:i/>
        </w:rPr>
        <w:t>Cascading</w:t>
      </w:r>
      <w:proofErr w:type="spellEnd"/>
      <w:r w:rsidRPr="005B0B47">
        <w:rPr>
          <w:i/>
        </w:rPr>
        <w:t xml:space="preserve"> </w:t>
      </w:r>
      <w:proofErr w:type="spellStart"/>
      <w:r w:rsidRPr="005B0B47">
        <w:rPr>
          <w:i/>
        </w:rPr>
        <w:t>Style</w:t>
      </w:r>
      <w:proofErr w:type="spellEnd"/>
      <w:r w:rsidRPr="005B0B47">
        <w:rPr>
          <w:i/>
        </w:rPr>
        <w:t xml:space="preserve"> </w:t>
      </w:r>
      <w:proofErr w:type="spellStart"/>
      <w:r w:rsidRPr="005B0B47">
        <w:rPr>
          <w:i/>
        </w:rPr>
        <w:t>Sheets</w:t>
      </w:r>
      <w:proofErr w:type="spellEnd"/>
      <w:r w:rsidRPr="005B0B47">
        <w:t xml:space="preserve">) adalah bahasa gaya yang digunakan untuk mendesain tampilan halaman web, memungkinkan pemisahan antara struktur </w:t>
      </w:r>
      <w:r w:rsidRPr="005B0B47">
        <w:rPr>
          <w:i/>
        </w:rPr>
        <w:t xml:space="preserve">HTML </w:t>
      </w:r>
      <w:r w:rsidRPr="005B0B47">
        <w:t xml:space="preserve">dan presentasi visual seperti warna, tata letak, dan </w:t>
      </w:r>
      <w:proofErr w:type="spellStart"/>
      <w:r w:rsidRPr="005B0B47">
        <w:t>font</w:t>
      </w:r>
      <w:proofErr w:type="spellEnd"/>
      <w:r w:rsidRPr="005B0B47">
        <w:t xml:space="preserve">. </w:t>
      </w:r>
      <w:r w:rsidRPr="005B0B47">
        <w:rPr>
          <w:i/>
        </w:rPr>
        <w:t>CSS</w:t>
      </w:r>
      <w:r w:rsidRPr="005B0B47">
        <w:t xml:space="preserve"> merupakan komponen inti dalam pengembangan front-</w:t>
      </w:r>
      <w:proofErr w:type="spellStart"/>
      <w:r w:rsidRPr="005B0B47">
        <w:t>end</w:t>
      </w:r>
      <w:proofErr w:type="spellEnd"/>
      <w:r w:rsidRPr="005B0B47">
        <w:t xml:space="preserve"> modern karena memberikan fleksibilitas dan kontrol pada desain antarmuka pengguna. Menurut </w:t>
      </w:r>
      <w:proofErr w:type="spellStart"/>
      <w:r w:rsidRPr="005B0B47">
        <w:t>Kuparinen</w:t>
      </w:r>
      <w:proofErr w:type="spellEnd"/>
      <w:r w:rsidRPr="005B0B47">
        <w:t xml:space="preserve"> </w:t>
      </w:r>
      <w:sdt>
        <w:sdtPr>
          <w:rPr>
            <w:color w:val="000000"/>
          </w:rPr>
          <w:tag w:val="MENDELEY_CITATION_v3_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"/>
          <w:id w:val="-1715259530"/>
          <w:placeholder>
            <w:docPart w:val="DefaultPlaceholder_-1854013440"/>
          </w:placeholder>
        </w:sdtPr>
        <w:sdtContent>
          <w:r w:rsidR="002E5A54" w:rsidRPr="005B0B47">
            <w:rPr>
              <w:color w:val="000000"/>
            </w:rPr>
            <w:t>[17]</w:t>
          </w:r>
        </w:sdtContent>
      </w:sdt>
      <w:r w:rsidRPr="005B0B47">
        <w:t xml:space="preserve">, optimasi performa </w:t>
      </w:r>
      <w:r w:rsidRPr="005B0B47">
        <w:rPr>
          <w:i/>
        </w:rPr>
        <w:t>CSS</w:t>
      </w:r>
      <w:r w:rsidRPr="005B0B47">
        <w:t xml:space="preserve"> seperti penggunaan </w:t>
      </w:r>
      <w:proofErr w:type="spellStart"/>
      <w:r w:rsidRPr="005B0B47">
        <w:t>Shadow</w:t>
      </w:r>
      <w:proofErr w:type="spellEnd"/>
      <w:r w:rsidRPr="005B0B47">
        <w:t xml:space="preserve"> DOM, </w:t>
      </w:r>
      <w:proofErr w:type="spellStart"/>
      <w:r w:rsidRPr="005B0B47">
        <w:t>scoped</w:t>
      </w:r>
      <w:proofErr w:type="spellEnd"/>
      <w:r w:rsidRPr="005B0B47">
        <w:t xml:space="preserve"> </w:t>
      </w:r>
      <w:proofErr w:type="spellStart"/>
      <w:r w:rsidRPr="005B0B47">
        <w:t>styles</w:t>
      </w:r>
      <w:proofErr w:type="spellEnd"/>
      <w:r w:rsidRPr="005B0B47">
        <w:t xml:space="preserve">, </w:t>
      </w:r>
      <w:proofErr w:type="spellStart"/>
      <w:r w:rsidRPr="005B0B47">
        <w:t>containment</w:t>
      </w:r>
      <w:proofErr w:type="spellEnd"/>
      <w:r w:rsidRPr="005B0B47">
        <w:t xml:space="preserve">, serta penghapusan </w:t>
      </w:r>
      <w:r w:rsidRPr="005B0B47">
        <w:rPr>
          <w:i/>
        </w:rPr>
        <w:t>CSS</w:t>
      </w:r>
      <w:r w:rsidRPr="005B0B47">
        <w:t xml:space="preserve"> yang tidak terpakai memiliki dampak signifikan terhadap kecepatan pemuatan dan efisiensi </w:t>
      </w:r>
      <w:proofErr w:type="spellStart"/>
      <w:r w:rsidRPr="005B0B47">
        <w:rPr>
          <w:i/>
        </w:rPr>
        <w:t>rendering</w:t>
      </w:r>
      <w:proofErr w:type="spellEnd"/>
      <w:r w:rsidRPr="005B0B47">
        <w:rPr>
          <w:i/>
        </w:rPr>
        <w:t xml:space="preserve"> </w:t>
      </w:r>
      <w:proofErr w:type="spellStart"/>
      <w:r w:rsidRPr="005B0B47">
        <w:rPr>
          <w:i/>
        </w:rPr>
        <w:t>website</w:t>
      </w:r>
      <w:proofErr w:type="spellEnd"/>
      <w:r w:rsidRPr="005B0B47">
        <w:t xml:space="preserve">, meskipun </w:t>
      </w:r>
      <w:r w:rsidRPr="005B0B47">
        <w:rPr>
          <w:i/>
        </w:rPr>
        <w:t>CSS</w:t>
      </w:r>
      <w:r w:rsidRPr="005B0B47">
        <w:t xml:space="preserve"> hanya menyumbang sekitar seperempat dari total waktu eksekusi halaman. Penerapan optimasi ini tidak hanya mempercepat pemuatan halaman tetapi juga meningkatkan pengalaman pengguna secara keseluruhan.</w:t>
      </w:r>
    </w:p>
    <w:p w14:paraId="6A852A8D" w14:textId="77777777" w:rsidR="00062B37" w:rsidRPr="005B0B47" w:rsidRDefault="00000000" w:rsidP="00FA62F9">
      <w:pPr>
        <w:pStyle w:val="Heading2"/>
        <w:numPr>
          <w:ilvl w:val="0"/>
          <w:numId w:val="5"/>
        </w:numPr>
        <w:spacing w:before="0"/>
        <w:ind w:left="426" w:hanging="437"/>
        <w:jc w:val="both"/>
      </w:pPr>
      <w:bookmarkStart w:id="26" w:name="_Toc210928946"/>
      <w:proofErr w:type="spellStart"/>
      <w:r w:rsidRPr="005B0B47">
        <w:rPr>
          <w:i/>
        </w:rPr>
        <w:t>JavaScript</w:t>
      </w:r>
      <w:bookmarkEnd w:id="26"/>
      <w:proofErr w:type="spellEnd"/>
    </w:p>
    <w:p w14:paraId="11BE65D3" w14:textId="18C51024" w:rsidR="00062B37" w:rsidRPr="005B0B47" w:rsidRDefault="00000000" w:rsidP="00FA62F9">
      <w:pPr>
        <w:ind w:firstLine="720"/>
        <w:jc w:val="both"/>
      </w:pPr>
      <w:proofErr w:type="spellStart"/>
      <w:r w:rsidRPr="005B0B47">
        <w:rPr>
          <w:i/>
        </w:rPr>
        <w:t>JavaScript</w:t>
      </w:r>
      <w:proofErr w:type="spellEnd"/>
      <w:r w:rsidRPr="005B0B47">
        <w:rPr>
          <w:i/>
        </w:rPr>
        <w:t xml:space="preserve"> </w:t>
      </w:r>
      <w:r w:rsidRPr="005B0B47">
        <w:t>adalah bahasa pemrograman tingkat tinggi yang bersifat dinamis dan dapat dijalankan di sisi klien (</w:t>
      </w:r>
      <w:proofErr w:type="spellStart"/>
      <w:r w:rsidRPr="005B0B47">
        <w:rPr>
          <w:i/>
        </w:rPr>
        <w:t>client-side</w:t>
      </w:r>
      <w:proofErr w:type="spellEnd"/>
      <w:r w:rsidRPr="005B0B47">
        <w:t>) maupun server (</w:t>
      </w:r>
      <w:r w:rsidRPr="005B0B47">
        <w:rPr>
          <w:i/>
        </w:rPr>
        <w:t>server-</w:t>
      </w:r>
      <w:proofErr w:type="spellStart"/>
      <w:r w:rsidRPr="005B0B47">
        <w:rPr>
          <w:i/>
        </w:rPr>
        <w:t>side</w:t>
      </w:r>
      <w:proofErr w:type="spellEnd"/>
      <w:r w:rsidRPr="005B0B47">
        <w:t xml:space="preserve">). Bahasa ini banyak digunakan untuk membuat halaman web menjadi interaktif, seperti validasi formulir, animasi, pembaruan konten secara </w:t>
      </w:r>
      <w:r w:rsidRPr="005B0B47">
        <w:rPr>
          <w:i/>
        </w:rPr>
        <w:t>real-</w:t>
      </w:r>
      <w:proofErr w:type="spellStart"/>
      <w:r w:rsidRPr="005B0B47">
        <w:rPr>
          <w:i/>
        </w:rPr>
        <w:t>time</w:t>
      </w:r>
      <w:proofErr w:type="spellEnd"/>
      <w:r w:rsidRPr="005B0B47">
        <w:t xml:space="preserve">, hingga pengelolaan data tanpa harus memuat ulang halaman. </w:t>
      </w:r>
      <w:proofErr w:type="spellStart"/>
      <w:r w:rsidRPr="005B0B47">
        <w:rPr>
          <w:i/>
        </w:rPr>
        <w:t>JavaScript</w:t>
      </w:r>
      <w:proofErr w:type="spellEnd"/>
      <w:r w:rsidRPr="005B0B47">
        <w:rPr>
          <w:i/>
        </w:rPr>
        <w:t xml:space="preserve"> </w:t>
      </w:r>
      <w:r w:rsidRPr="005B0B47">
        <w:t xml:space="preserve">merupakan komponen utama bersama </w:t>
      </w:r>
      <w:r w:rsidRPr="005B0B47">
        <w:rPr>
          <w:i/>
        </w:rPr>
        <w:t xml:space="preserve">HTML </w:t>
      </w:r>
      <w:r w:rsidRPr="005B0B47">
        <w:t xml:space="preserve">dan </w:t>
      </w:r>
      <w:r w:rsidRPr="005B0B47">
        <w:rPr>
          <w:i/>
        </w:rPr>
        <w:t>CSS</w:t>
      </w:r>
      <w:r w:rsidRPr="005B0B47">
        <w:t xml:space="preserve"> dalam pengembangan aplikasi web modern. Menurut </w:t>
      </w:r>
      <w:proofErr w:type="spellStart"/>
      <w:r w:rsidRPr="005B0B47">
        <w:t>Oliveira</w:t>
      </w:r>
      <w:proofErr w:type="spellEnd"/>
      <w:r w:rsidRPr="005B0B47">
        <w:t xml:space="preserve">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"/>
          <w:id w:val="140693604"/>
          <w:placeholder>
            <w:docPart w:val="DefaultPlaceholder_-1854013440"/>
          </w:placeholder>
        </w:sdtPr>
        <w:sdtContent>
          <w:r w:rsidR="002E5A54" w:rsidRPr="005B0B47">
            <w:rPr>
              <w:color w:val="000000"/>
            </w:rPr>
            <w:t>[18]</w:t>
          </w:r>
        </w:sdtContent>
      </w:sdt>
      <w:r w:rsidRPr="005B0B47">
        <w:t xml:space="preserve">, </w:t>
      </w:r>
      <w:proofErr w:type="spellStart"/>
      <w:r w:rsidRPr="005B0B47">
        <w:t>J</w:t>
      </w:r>
      <w:r w:rsidRPr="005B0B47">
        <w:rPr>
          <w:i/>
        </w:rPr>
        <w:t>avaScript</w:t>
      </w:r>
      <w:proofErr w:type="spellEnd"/>
      <w:r w:rsidRPr="005B0B47">
        <w:t xml:space="preserve"> telah berkembang pesat dan kini digunakan tidak hanya untuk antarmuka web tetapi juga untuk aplikasi server, </w:t>
      </w:r>
      <w:proofErr w:type="spellStart"/>
      <w:r w:rsidRPr="005B0B47">
        <w:rPr>
          <w:i/>
        </w:rPr>
        <w:t>mobile</w:t>
      </w:r>
      <w:proofErr w:type="spellEnd"/>
      <w:r w:rsidRPr="005B0B47">
        <w:t>, dan desktop melalui kerangka kerja seperti</w:t>
      </w:r>
      <w:r w:rsidRPr="005B0B47">
        <w:rPr>
          <w:i/>
        </w:rPr>
        <w:t xml:space="preserve"> Node.js</w:t>
      </w:r>
      <w:r w:rsidRPr="005B0B47">
        <w:t>.</w:t>
      </w:r>
    </w:p>
    <w:p w14:paraId="50551A21" w14:textId="77777777" w:rsidR="00062B37" w:rsidRPr="007F6892" w:rsidRDefault="00000000" w:rsidP="00FA62F9">
      <w:pPr>
        <w:pStyle w:val="Heading2"/>
        <w:numPr>
          <w:ilvl w:val="0"/>
          <w:numId w:val="5"/>
        </w:numPr>
        <w:spacing w:before="0"/>
        <w:ind w:left="426" w:hanging="437"/>
        <w:jc w:val="both"/>
        <w:rPr>
          <w:iCs/>
        </w:rPr>
      </w:pPr>
      <w:bookmarkStart w:id="27" w:name="_Toc210928947"/>
      <w:r w:rsidRPr="007F6892">
        <w:rPr>
          <w:iCs/>
        </w:rPr>
        <w:t>PHP</w:t>
      </w:r>
      <w:bookmarkEnd w:id="27"/>
    </w:p>
    <w:p w14:paraId="6BD852F4" w14:textId="59B24007" w:rsidR="00062B37" w:rsidRPr="005B0B47" w:rsidRDefault="00000000" w:rsidP="00FA62F9">
      <w:pPr>
        <w:ind w:firstLine="720"/>
        <w:jc w:val="both"/>
      </w:pPr>
      <w:r w:rsidRPr="005B0B47">
        <w:rPr>
          <w:i/>
        </w:rPr>
        <w:t>PHP</w:t>
      </w:r>
      <w:r w:rsidRPr="005B0B47">
        <w:t xml:space="preserve"> adalah bahasa pemrograman skrip yang berjalan di sisi server dan digunakan untuk membuat halaman web dinamis. </w:t>
      </w:r>
      <w:r w:rsidRPr="005B0B47">
        <w:rPr>
          <w:i/>
        </w:rPr>
        <w:t xml:space="preserve">PHP </w:t>
      </w:r>
      <w:r w:rsidRPr="005B0B47">
        <w:t xml:space="preserve">mampu berinteraksi dengan </w:t>
      </w:r>
      <w:r w:rsidRPr="005B0B47">
        <w:rPr>
          <w:i/>
        </w:rPr>
        <w:t>DBMS</w:t>
      </w:r>
      <w:r w:rsidRPr="005B0B47">
        <w:t xml:space="preserve"> seperti </w:t>
      </w:r>
      <w:proofErr w:type="spellStart"/>
      <w:r w:rsidRPr="005B0B47">
        <w:rPr>
          <w:i/>
        </w:rPr>
        <w:t>MySQL</w:t>
      </w:r>
      <w:proofErr w:type="spellEnd"/>
      <w:r w:rsidRPr="005B0B47">
        <w:rPr>
          <w:i/>
        </w:rPr>
        <w:t xml:space="preserve"> </w:t>
      </w:r>
      <w:r w:rsidRPr="005B0B47">
        <w:t xml:space="preserve">untuk menyimpan, mengubah, dan mengambil data sesuai permintaan pengguna. Bahasa ini juga memiliki integrasi yang baik dengan </w:t>
      </w:r>
      <w:r w:rsidRPr="005B0B47">
        <w:rPr>
          <w:i/>
        </w:rPr>
        <w:t>HTML</w:t>
      </w:r>
      <w:r w:rsidRPr="005B0B47">
        <w:t xml:space="preserve">, sehingga dapat menyisipkan kode </w:t>
      </w:r>
      <w:r w:rsidRPr="005B0B47">
        <w:rPr>
          <w:i/>
        </w:rPr>
        <w:t xml:space="preserve">PHP </w:t>
      </w:r>
      <w:r w:rsidRPr="005B0B47">
        <w:t xml:space="preserve">di dalam struktur </w:t>
      </w:r>
      <w:r w:rsidRPr="005B0B47">
        <w:rPr>
          <w:i/>
        </w:rPr>
        <w:t xml:space="preserve">HTML </w:t>
      </w:r>
      <w:r w:rsidRPr="005B0B47">
        <w:t xml:space="preserve">untuk menghasilkan konten yang interaktif. Menurut </w:t>
      </w:r>
      <w:proofErr w:type="spellStart"/>
      <w:r w:rsidRPr="005B0B47">
        <w:t>Apiaap</w:t>
      </w:r>
      <w:proofErr w:type="spellEnd"/>
      <w:r w:rsidRPr="005B0B47">
        <w:t xml:space="preserve">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"/>
          <w:id w:val="1273056422"/>
          <w:placeholder>
            <w:docPart w:val="DefaultPlaceholder_-1854013440"/>
          </w:placeholder>
        </w:sdtPr>
        <w:sdtContent>
          <w:r w:rsidR="002E5A54" w:rsidRPr="005B0B47">
            <w:rPr>
              <w:color w:val="000000"/>
            </w:rPr>
            <w:t>[19]</w:t>
          </w:r>
        </w:sdtContent>
      </w:sdt>
      <w:r w:rsidRPr="005B0B47">
        <w:t xml:space="preserve">, PHP dirancang khusus untuk pengembangan web dan menjadi salah satu bahasa yang paling banyak digunakan di dunia karena sifatnya yang </w:t>
      </w:r>
      <w:r w:rsidRPr="005B0B47">
        <w:rPr>
          <w:i/>
        </w:rPr>
        <w:t>open-</w:t>
      </w:r>
      <w:proofErr w:type="spellStart"/>
      <w:r w:rsidRPr="005B0B47">
        <w:rPr>
          <w:i/>
        </w:rPr>
        <w:t>source</w:t>
      </w:r>
      <w:proofErr w:type="spellEnd"/>
      <w:r w:rsidRPr="005B0B47">
        <w:t xml:space="preserve"> dan dukungan komunitas yang luas.</w:t>
      </w:r>
    </w:p>
    <w:p w14:paraId="64F35B37" w14:textId="77777777" w:rsidR="00062B37" w:rsidRPr="005B0B47" w:rsidRDefault="00000000" w:rsidP="00FA62F9">
      <w:pPr>
        <w:pStyle w:val="Heading2"/>
        <w:numPr>
          <w:ilvl w:val="0"/>
          <w:numId w:val="5"/>
        </w:numPr>
        <w:spacing w:before="0"/>
        <w:ind w:left="426" w:hanging="437"/>
        <w:jc w:val="both"/>
      </w:pPr>
      <w:bookmarkStart w:id="28" w:name="_Toc210928948"/>
      <w:proofErr w:type="spellStart"/>
      <w:r w:rsidRPr="005B0B47">
        <w:rPr>
          <w:i/>
        </w:rPr>
        <w:t>Laravel</w:t>
      </w:r>
      <w:bookmarkEnd w:id="28"/>
      <w:proofErr w:type="spellEnd"/>
    </w:p>
    <w:p w14:paraId="66FF417E" w14:textId="5BA66040" w:rsidR="00062B37" w:rsidRPr="005B0B47" w:rsidRDefault="00000000" w:rsidP="00FA62F9">
      <w:pPr>
        <w:ind w:firstLine="720"/>
        <w:jc w:val="both"/>
      </w:pPr>
      <w:proofErr w:type="spellStart"/>
      <w:r w:rsidRPr="005B0B47">
        <w:rPr>
          <w:i/>
        </w:rPr>
        <w:t>Laravel</w:t>
      </w:r>
      <w:proofErr w:type="spellEnd"/>
      <w:r w:rsidRPr="005B0B47">
        <w:rPr>
          <w:i/>
        </w:rPr>
        <w:t xml:space="preserve"> </w:t>
      </w:r>
      <w:r w:rsidRPr="005B0B47">
        <w:t xml:space="preserve">adalah </w:t>
      </w:r>
      <w:proofErr w:type="spellStart"/>
      <w:r w:rsidRPr="005B0B47">
        <w:t>framework</w:t>
      </w:r>
      <w:proofErr w:type="spellEnd"/>
      <w:r w:rsidRPr="005B0B47">
        <w:t xml:space="preserve"> </w:t>
      </w:r>
      <w:r w:rsidRPr="005B0B47">
        <w:rPr>
          <w:i/>
        </w:rPr>
        <w:t xml:space="preserve">PHP </w:t>
      </w:r>
      <w:r w:rsidRPr="005B0B47">
        <w:t xml:space="preserve">berbasis arsitektur </w:t>
      </w:r>
      <w:r w:rsidRPr="005B0B47">
        <w:rPr>
          <w:i/>
        </w:rPr>
        <w:t xml:space="preserve">MVC </w:t>
      </w:r>
      <w:r w:rsidRPr="005B0B47">
        <w:t>(</w:t>
      </w:r>
      <w:r w:rsidRPr="005B0B47">
        <w:rPr>
          <w:i/>
        </w:rPr>
        <w:t xml:space="preserve">Model View </w:t>
      </w:r>
      <w:proofErr w:type="spellStart"/>
      <w:r w:rsidRPr="005B0B47">
        <w:rPr>
          <w:i/>
        </w:rPr>
        <w:t>Controller</w:t>
      </w:r>
      <w:proofErr w:type="spellEnd"/>
      <w:r w:rsidRPr="005B0B47">
        <w:t xml:space="preserve">) yang dirancang untuk mempermudah dan mempercepat proses pengembangan aplikasi web. </w:t>
      </w:r>
      <w:proofErr w:type="spellStart"/>
      <w:r w:rsidRPr="005B0B47">
        <w:rPr>
          <w:i/>
        </w:rPr>
        <w:t>Laravel</w:t>
      </w:r>
      <w:proofErr w:type="spellEnd"/>
      <w:r w:rsidRPr="005B0B47">
        <w:rPr>
          <w:i/>
        </w:rPr>
        <w:t xml:space="preserve"> </w:t>
      </w:r>
      <w:r w:rsidRPr="005B0B47">
        <w:t xml:space="preserve">menawarkan </w:t>
      </w:r>
      <w:proofErr w:type="spellStart"/>
      <w:r w:rsidRPr="005B0B47">
        <w:t>sintaks</w:t>
      </w:r>
      <w:proofErr w:type="spellEnd"/>
      <w:r w:rsidRPr="005B0B47">
        <w:t xml:space="preserve"> yang elegan, sistem </w:t>
      </w:r>
      <w:proofErr w:type="spellStart"/>
      <w:r w:rsidRPr="005B0B47">
        <w:t>routing</w:t>
      </w:r>
      <w:proofErr w:type="spellEnd"/>
      <w:r w:rsidRPr="005B0B47">
        <w:t xml:space="preserve"> yang fleksibel, pengelolaan basis data dengan </w:t>
      </w:r>
      <w:proofErr w:type="spellStart"/>
      <w:r w:rsidRPr="005B0B47">
        <w:rPr>
          <w:i/>
        </w:rPr>
        <w:t>Eloquent</w:t>
      </w:r>
      <w:proofErr w:type="spellEnd"/>
      <w:r w:rsidRPr="005B0B47">
        <w:rPr>
          <w:i/>
        </w:rPr>
        <w:t xml:space="preserve"> ORM</w:t>
      </w:r>
      <w:r w:rsidRPr="005B0B47">
        <w:t xml:space="preserve">, serta dukungan fitur keamanan bawaan seperti proteksi </w:t>
      </w:r>
      <w:r w:rsidRPr="005B0B47">
        <w:rPr>
          <w:i/>
        </w:rPr>
        <w:t xml:space="preserve">CSRF </w:t>
      </w:r>
      <w:r w:rsidRPr="005B0B47">
        <w:t xml:space="preserve">dan enkripsi data. Kelebihan </w:t>
      </w:r>
      <w:proofErr w:type="spellStart"/>
      <w:r w:rsidRPr="005B0B47">
        <w:rPr>
          <w:i/>
        </w:rPr>
        <w:t>Laravel</w:t>
      </w:r>
      <w:proofErr w:type="spellEnd"/>
      <w:r w:rsidRPr="005B0B47">
        <w:rPr>
          <w:i/>
        </w:rPr>
        <w:t xml:space="preserve"> </w:t>
      </w:r>
      <w:r w:rsidRPr="005B0B47">
        <w:t xml:space="preserve">adalah memiliki dokumentasi yang lengkap dan ekosistem yang luas sehingga memudahkan pengembang dalam membangun aplikasi skala kecil hingga besar. Amini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"/>
          <w:id w:val="-293450170"/>
          <w:placeholder>
            <w:docPart w:val="DefaultPlaceholder_-1854013440"/>
          </w:placeholder>
        </w:sdtPr>
        <w:sdtContent>
          <w:r w:rsidR="002E5A54" w:rsidRPr="005B0B47">
            <w:rPr>
              <w:color w:val="000000"/>
            </w:rPr>
            <w:t>[20]</w:t>
          </w:r>
        </w:sdtContent>
      </w:sdt>
      <w:r w:rsidRPr="005B0B47">
        <w:t xml:space="preserve"> menyatakan bahwa </w:t>
      </w:r>
      <w:proofErr w:type="spellStart"/>
      <w:r w:rsidRPr="005B0B47">
        <w:rPr>
          <w:i/>
        </w:rPr>
        <w:t>Laravel</w:t>
      </w:r>
      <w:proofErr w:type="spellEnd"/>
      <w:r w:rsidRPr="005B0B47">
        <w:rPr>
          <w:i/>
        </w:rPr>
        <w:t xml:space="preserve"> </w:t>
      </w:r>
      <w:r w:rsidRPr="005B0B47">
        <w:t>menjadi pilihan populer karena kemampuannya menyediakan kerangka kerja yang gratis, terstruktur, dan efisien untuk UMKM hingga perusahaan besar.</w:t>
      </w:r>
    </w:p>
    <w:p w14:paraId="698069EB" w14:textId="77777777" w:rsidR="00062B37" w:rsidRPr="005B0B47" w:rsidRDefault="00000000" w:rsidP="00FA62F9">
      <w:pPr>
        <w:pStyle w:val="Heading2"/>
        <w:numPr>
          <w:ilvl w:val="0"/>
          <w:numId w:val="5"/>
        </w:numPr>
        <w:spacing w:before="0"/>
        <w:ind w:left="567"/>
        <w:jc w:val="both"/>
      </w:pPr>
      <w:bookmarkStart w:id="29" w:name="_Toc210928949"/>
      <w:proofErr w:type="spellStart"/>
      <w:r w:rsidRPr="005B0B47">
        <w:rPr>
          <w:i/>
        </w:rPr>
        <w:t>TailwindCSS</w:t>
      </w:r>
      <w:bookmarkEnd w:id="29"/>
      <w:proofErr w:type="spellEnd"/>
    </w:p>
    <w:p w14:paraId="7E6C52D4" w14:textId="1DAEE48D" w:rsidR="00062B37" w:rsidRPr="005B0B47" w:rsidRDefault="00000000" w:rsidP="00FA62F9">
      <w:pPr>
        <w:ind w:firstLine="720"/>
        <w:jc w:val="both"/>
      </w:pPr>
      <w:proofErr w:type="spellStart"/>
      <w:r w:rsidRPr="005B0B47">
        <w:rPr>
          <w:i/>
        </w:rPr>
        <w:t>TailwindCSS</w:t>
      </w:r>
      <w:proofErr w:type="spellEnd"/>
      <w:r w:rsidRPr="005B0B47">
        <w:rPr>
          <w:i/>
        </w:rPr>
        <w:t xml:space="preserve"> </w:t>
      </w:r>
      <w:r w:rsidRPr="005B0B47">
        <w:t xml:space="preserve">adalah </w:t>
      </w:r>
      <w:proofErr w:type="spellStart"/>
      <w:r w:rsidRPr="005B0B47">
        <w:rPr>
          <w:i/>
        </w:rPr>
        <w:t>framework</w:t>
      </w:r>
      <w:proofErr w:type="spellEnd"/>
      <w:r w:rsidRPr="005B0B47">
        <w:rPr>
          <w:i/>
        </w:rPr>
        <w:t xml:space="preserve"> CSS</w:t>
      </w:r>
      <w:r w:rsidRPr="005B0B47">
        <w:t xml:space="preserve"> berbasis </w:t>
      </w:r>
      <w:proofErr w:type="spellStart"/>
      <w:r w:rsidRPr="005B0B47">
        <w:rPr>
          <w:i/>
        </w:rPr>
        <w:t>utility</w:t>
      </w:r>
      <w:r w:rsidRPr="005B0B47">
        <w:t>-</w:t>
      </w:r>
      <w:r w:rsidRPr="005B0B47">
        <w:rPr>
          <w:i/>
        </w:rPr>
        <w:t>first</w:t>
      </w:r>
      <w:proofErr w:type="spellEnd"/>
      <w:r w:rsidRPr="005B0B47">
        <w:t xml:space="preserve"> yang menyediakan kelas-kelas siap pakai untuk membangun desain antarmuka dengan cepat dan konsisten. Tidak seperti </w:t>
      </w:r>
      <w:proofErr w:type="spellStart"/>
      <w:r w:rsidRPr="005B0B47">
        <w:rPr>
          <w:i/>
        </w:rPr>
        <w:t>framework</w:t>
      </w:r>
      <w:proofErr w:type="spellEnd"/>
      <w:r w:rsidRPr="005B0B47">
        <w:rPr>
          <w:i/>
        </w:rPr>
        <w:t xml:space="preserve"> CSS </w:t>
      </w:r>
      <w:r w:rsidRPr="005B0B47">
        <w:t xml:space="preserve">tradisional yang menyediakan komponen siap pakai, </w:t>
      </w:r>
      <w:proofErr w:type="spellStart"/>
      <w:r w:rsidRPr="005B0B47">
        <w:rPr>
          <w:i/>
        </w:rPr>
        <w:t>Tailwind</w:t>
      </w:r>
      <w:r w:rsidR="000D0221">
        <w:rPr>
          <w:i/>
        </w:rPr>
        <w:t>css</w:t>
      </w:r>
      <w:proofErr w:type="spellEnd"/>
      <w:r w:rsidRPr="005B0B47">
        <w:rPr>
          <w:i/>
        </w:rPr>
        <w:t xml:space="preserve"> </w:t>
      </w:r>
      <w:r w:rsidRPr="005B0B47">
        <w:t xml:space="preserve">memberikan kebebasan penuh kepada pengembang untuk menggabungkan kelas-kelas utilitas sesuai kebutuhan desain. Pendekatan ini memungkinkan proses pengembangan yang lebih cepat tanpa harus menulis </w:t>
      </w:r>
      <w:r w:rsidRPr="005B0B47">
        <w:rPr>
          <w:i/>
        </w:rPr>
        <w:t xml:space="preserve">CSS </w:t>
      </w:r>
      <w:proofErr w:type="spellStart"/>
      <w:r w:rsidRPr="005B0B47">
        <w:t>kustom</w:t>
      </w:r>
      <w:proofErr w:type="spellEnd"/>
      <w:r w:rsidRPr="005B0B47">
        <w:t xml:space="preserve"> yang panjang. </w:t>
      </w:r>
      <w:proofErr w:type="spellStart"/>
      <w:r w:rsidRPr="005B0B47">
        <w:rPr>
          <w:i/>
        </w:rPr>
        <w:t>Tailwind</w:t>
      </w:r>
      <w:proofErr w:type="spellEnd"/>
      <w:r w:rsidRPr="005B0B47">
        <w:rPr>
          <w:i/>
        </w:rPr>
        <w:t xml:space="preserve"> </w:t>
      </w:r>
      <w:r w:rsidRPr="005B0B47">
        <w:t xml:space="preserve">juga mendukung </w:t>
      </w:r>
      <w:proofErr w:type="spellStart"/>
      <w:r w:rsidRPr="005B0B47">
        <w:t>responsive</w:t>
      </w:r>
      <w:proofErr w:type="spellEnd"/>
      <w:r w:rsidRPr="005B0B47">
        <w:t xml:space="preserve"> </w:t>
      </w:r>
      <w:proofErr w:type="spellStart"/>
      <w:r w:rsidRPr="005B0B47">
        <w:t>design</w:t>
      </w:r>
      <w:proofErr w:type="spellEnd"/>
      <w:r w:rsidRPr="005B0B47">
        <w:t xml:space="preserve"> secara bawaan, sehingga tampilan aplikasi dapat menyesuaikan dengan berbagai ukuran layar. Keunggulan utama </w:t>
      </w:r>
      <w:proofErr w:type="spellStart"/>
      <w:r w:rsidRPr="005B0B47">
        <w:rPr>
          <w:i/>
        </w:rPr>
        <w:t>Tailwind</w:t>
      </w:r>
      <w:proofErr w:type="spellEnd"/>
      <w:r w:rsidRPr="005B0B47">
        <w:rPr>
          <w:i/>
        </w:rPr>
        <w:t xml:space="preserve"> </w:t>
      </w:r>
      <w:r w:rsidRPr="005B0B47">
        <w:t xml:space="preserve">adalah fleksibilitas dan kemampuannya menjaga konsistensi desain tanpa membatasi kreativitas pengembang. </w:t>
      </w:r>
      <w:r w:rsidR="000F30F6" w:rsidRPr="005B0B47">
        <w:t xml:space="preserve">Menurut </w:t>
      </w:r>
      <w:proofErr w:type="spellStart"/>
      <w:r w:rsidR="000F30F6" w:rsidRPr="005B0B47">
        <w:t>Nandan</w:t>
      </w:r>
      <w:proofErr w:type="spellEnd"/>
      <w:r w:rsidR="000F30F6" w:rsidRPr="005B0B47">
        <w:t xml:space="preserve">, </w:t>
      </w:r>
      <w:proofErr w:type="spellStart"/>
      <w:r w:rsidR="000F30F6" w:rsidRPr="005B0B47">
        <w:t>Usha</w:t>
      </w:r>
      <w:proofErr w:type="spellEnd"/>
      <w:r w:rsidR="000F30F6" w:rsidRPr="005B0B47">
        <w:t xml:space="preserve"> </w:t>
      </w:r>
      <w:proofErr w:type="spellStart"/>
      <w:r w:rsidR="000F30F6" w:rsidRPr="005B0B47">
        <w:t>Sree</w:t>
      </w:r>
      <w:proofErr w:type="spellEnd"/>
      <w:r w:rsidR="000F30F6" w:rsidRPr="005B0B47">
        <w:t xml:space="preserve">, dan Priyanka </w:t>
      </w:r>
      <w:sdt>
        <w:sdtPr>
          <w:rPr>
            <w:color w:val="000000"/>
          </w:rPr>
          <w:tag w:val="MENDELEY_CITATION_v3_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"/>
          <w:id w:val="1226652691"/>
          <w:placeholder>
            <w:docPart w:val="DefaultPlaceholder_-1854013440"/>
          </w:placeholder>
        </w:sdtPr>
        <w:sdtContent>
          <w:r w:rsidR="002E5A54" w:rsidRPr="005B0B47">
            <w:rPr>
              <w:color w:val="000000"/>
            </w:rPr>
            <w:t>[21]</w:t>
          </w:r>
        </w:sdtContent>
      </w:sdt>
      <w:r w:rsidR="000F30F6" w:rsidRPr="005B0B47">
        <w:t xml:space="preserve">, </w:t>
      </w:r>
      <w:proofErr w:type="spellStart"/>
      <w:r w:rsidR="000F30F6" w:rsidRPr="005B0B47">
        <w:t>Tailwind</w:t>
      </w:r>
      <w:proofErr w:type="spellEnd"/>
      <w:r w:rsidR="000F30F6" w:rsidRPr="005B0B47">
        <w:t xml:space="preserve"> memiliki keunggulan signifikan dalam aspek </w:t>
      </w:r>
      <w:proofErr w:type="spellStart"/>
      <w:r w:rsidR="000F30F6" w:rsidRPr="005B0B47">
        <w:t>kustomisasi</w:t>
      </w:r>
      <w:proofErr w:type="spellEnd"/>
      <w:r w:rsidR="000F30F6" w:rsidRPr="005B0B47">
        <w:t xml:space="preserve">, fleksibilitas, dan kemampuan membangun antarmuka modern yang kompleks, menjadikannya lebih disukai dalam proyek berskala besar. Namun, mereka juga menekankan bahwa </w:t>
      </w:r>
      <w:proofErr w:type="spellStart"/>
      <w:r w:rsidR="000F30F6" w:rsidRPr="005B0B47">
        <w:t>framework</w:t>
      </w:r>
      <w:proofErr w:type="spellEnd"/>
      <w:r w:rsidR="000F30F6" w:rsidRPr="005B0B47">
        <w:t xml:space="preserve"> lain seperti </w:t>
      </w:r>
      <w:proofErr w:type="spellStart"/>
      <w:r w:rsidR="000F30F6" w:rsidRPr="005B0B47">
        <w:t>Tachyons</w:t>
      </w:r>
      <w:proofErr w:type="spellEnd"/>
      <w:r w:rsidR="000F30F6" w:rsidRPr="005B0B47">
        <w:t xml:space="preserve"> mampu memberikan performa yang lebih baik dari sisi ukuran </w:t>
      </w:r>
      <w:proofErr w:type="spellStart"/>
      <w:r w:rsidR="000F30F6" w:rsidRPr="005B0B47">
        <w:t>file</w:t>
      </w:r>
      <w:proofErr w:type="spellEnd"/>
      <w:r w:rsidR="000F30F6" w:rsidRPr="005B0B47">
        <w:t xml:space="preserve"> dan kesederhanaan, sehingga lebih efisien digunakan pada proyek ringan yang membutuhkan kecepatan.</w:t>
      </w:r>
    </w:p>
    <w:p w14:paraId="1CB295E4" w14:textId="77777777" w:rsidR="00062B37" w:rsidRPr="005B0B47" w:rsidRDefault="00000000" w:rsidP="00FA62F9">
      <w:pPr>
        <w:pStyle w:val="Heading2"/>
        <w:numPr>
          <w:ilvl w:val="0"/>
          <w:numId w:val="5"/>
        </w:numPr>
        <w:spacing w:before="0"/>
        <w:ind w:left="567"/>
        <w:jc w:val="both"/>
        <w:rPr>
          <w:iCs/>
        </w:rPr>
      </w:pPr>
      <w:bookmarkStart w:id="30" w:name="_Toc210928950"/>
      <w:proofErr w:type="spellStart"/>
      <w:r w:rsidRPr="005B0B47">
        <w:rPr>
          <w:iCs/>
        </w:rPr>
        <w:t>ReactJS</w:t>
      </w:r>
      <w:bookmarkEnd w:id="30"/>
      <w:proofErr w:type="spellEnd"/>
    </w:p>
    <w:p w14:paraId="0A2CFD82" w14:textId="6976AE9E" w:rsidR="00062B37" w:rsidRPr="005B0B47" w:rsidRDefault="00000000" w:rsidP="00FA62F9">
      <w:pPr>
        <w:ind w:firstLine="720"/>
        <w:jc w:val="both"/>
      </w:pPr>
      <w:proofErr w:type="spellStart"/>
      <w:r w:rsidRPr="005B0B47">
        <w:rPr>
          <w:iCs/>
        </w:rPr>
        <w:t>ReactJS</w:t>
      </w:r>
      <w:proofErr w:type="spellEnd"/>
      <w:r w:rsidRPr="005B0B47">
        <w:rPr>
          <w:i/>
        </w:rPr>
        <w:t xml:space="preserve"> </w:t>
      </w:r>
      <w:r w:rsidRPr="005B0B47">
        <w:t>adalah pustaka (</w:t>
      </w:r>
      <w:proofErr w:type="spellStart"/>
      <w:r w:rsidRPr="005B0B47">
        <w:rPr>
          <w:i/>
        </w:rPr>
        <w:t>library</w:t>
      </w:r>
      <w:proofErr w:type="spellEnd"/>
      <w:r w:rsidRPr="005B0B47">
        <w:t xml:space="preserve">) </w:t>
      </w:r>
      <w:proofErr w:type="spellStart"/>
      <w:r w:rsidRPr="005B0B47">
        <w:rPr>
          <w:i/>
        </w:rPr>
        <w:t>JavaScript</w:t>
      </w:r>
      <w:proofErr w:type="spellEnd"/>
      <w:r w:rsidRPr="005B0B47">
        <w:rPr>
          <w:i/>
        </w:rPr>
        <w:t xml:space="preserve"> </w:t>
      </w:r>
      <w:r w:rsidRPr="005B0B47">
        <w:t>yang digunakan untuk membangun antarmuka pengguna (</w:t>
      </w:r>
      <w:proofErr w:type="spellStart"/>
      <w:r w:rsidRPr="005B0B47">
        <w:rPr>
          <w:i/>
        </w:rPr>
        <w:t>User</w:t>
      </w:r>
      <w:proofErr w:type="spellEnd"/>
      <w:r w:rsidRPr="005B0B47">
        <w:rPr>
          <w:i/>
        </w:rPr>
        <w:t xml:space="preserve"> </w:t>
      </w:r>
      <w:proofErr w:type="spellStart"/>
      <w:r w:rsidRPr="005B0B47">
        <w:rPr>
          <w:i/>
        </w:rPr>
        <w:t>Interface</w:t>
      </w:r>
      <w:proofErr w:type="spellEnd"/>
      <w:r w:rsidRPr="005B0B47">
        <w:t xml:space="preserve">) yang interaktif, cepat, dan dinamis. </w:t>
      </w:r>
      <w:proofErr w:type="spellStart"/>
      <w:r w:rsidRPr="005B0B47">
        <w:rPr>
          <w:i/>
        </w:rPr>
        <w:t>ReactJS</w:t>
      </w:r>
      <w:proofErr w:type="spellEnd"/>
      <w:r w:rsidRPr="005B0B47">
        <w:rPr>
          <w:i/>
        </w:rPr>
        <w:t xml:space="preserve"> </w:t>
      </w:r>
      <w:r w:rsidRPr="005B0B47">
        <w:t xml:space="preserve">menggunakan konsep </w:t>
      </w:r>
      <w:r w:rsidRPr="005B0B47">
        <w:rPr>
          <w:i/>
        </w:rPr>
        <w:t>Virtual DOM</w:t>
      </w:r>
      <w:r w:rsidRPr="005B0B47">
        <w:t xml:space="preserve"> untuk memperbarui tampilan dengan lebih efisien, sehingga performa aplikasi menjadi optimal. </w:t>
      </w:r>
      <w:proofErr w:type="spellStart"/>
      <w:r w:rsidRPr="005B0B47">
        <w:rPr>
          <w:i/>
        </w:rPr>
        <w:t>ReactJS</w:t>
      </w:r>
      <w:proofErr w:type="spellEnd"/>
      <w:r w:rsidRPr="005B0B47">
        <w:rPr>
          <w:i/>
        </w:rPr>
        <w:t xml:space="preserve"> </w:t>
      </w:r>
      <w:r w:rsidRPr="005B0B47">
        <w:t xml:space="preserve">sangat populer dalam pembuatan aplikasi web modern, khususnya </w:t>
      </w:r>
      <w:proofErr w:type="spellStart"/>
      <w:r w:rsidRPr="005B0B47">
        <w:rPr>
          <w:i/>
        </w:rPr>
        <w:t>Single</w:t>
      </w:r>
      <w:proofErr w:type="spellEnd"/>
      <w:r w:rsidRPr="005B0B47">
        <w:rPr>
          <w:i/>
        </w:rPr>
        <w:t xml:space="preserve"> </w:t>
      </w:r>
      <w:proofErr w:type="spellStart"/>
      <w:r w:rsidRPr="005B0B47">
        <w:rPr>
          <w:i/>
        </w:rPr>
        <w:t>Page</w:t>
      </w:r>
      <w:proofErr w:type="spellEnd"/>
      <w:r w:rsidRPr="005B0B47">
        <w:rPr>
          <w:i/>
        </w:rPr>
        <w:t xml:space="preserve"> </w:t>
      </w:r>
      <w:proofErr w:type="spellStart"/>
      <w:r w:rsidRPr="005B0B47">
        <w:rPr>
          <w:i/>
        </w:rPr>
        <w:t>Application</w:t>
      </w:r>
      <w:proofErr w:type="spellEnd"/>
      <w:r w:rsidRPr="005B0B47">
        <w:rPr>
          <w:i/>
        </w:rPr>
        <w:t xml:space="preserve"> (SPA)</w:t>
      </w:r>
      <w:r w:rsidRPr="005B0B47">
        <w:t xml:space="preserve">. </w:t>
      </w:r>
      <w:r w:rsidR="0041018C" w:rsidRPr="005B0B47">
        <w:t xml:space="preserve">Berdasarkan studi oleh Lazuardy </w:t>
      </w:r>
      <w:sdt>
        <w:sdtPr>
          <w:rPr>
            <w:color w:val="000000"/>
          </w:rPr>
          <w:tag w:val="MENDELEY_CITATION_v3_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"/>
          <w:id w:val="-1903662875"/>
          <w:placeholder>
            <w:docPart w:val="DefaultPlaceholder_-1854013440"/>
          </w:placeholder>
        </w:sdtPr>
        <w:sdtContent>
          <w:r w:rsidR="002E5A54" w:rsidRPr="005B0B47">
            <w:rPr>
              <w:color w:val="000000"/>
            </w:rPr>
            <w:t>[22]</w:t>
          </w:r>
        </w:sdtContent>
      </w:sdt>
      <w:r w:rsidR="0041018C" w:rsidRPr="005B0B47">
        <w:t xml:space="preserve">, keunggulan </w:t>
      </w:r>
      <w:proofErr w:type="spellStart"/>
      <w:r w:rsidR="0041018C" w:rsidRPr="005B0B47">
        <w:t>ReactJS</w:t>
      </w:r>
      <w:proofErr w:type="spellEnd"/>
      <w:r w:rsidR="0041018C" w:rsidRPr="005B0B47">
        <w:t xml:space="preserve"> tidak hanya terletak pada </w:t>
      </w:r>
      <w:r w:rsidR="0041018C" w:rsidRPr="00401C9B">
        <w:rPr>
          <w:i/>
          <w:iCs/>
        </w:rPr>
        <w:t>Virtual DOM</w:t>
      </w:r>
      <w:r w:rsidR="0041018C" w:rsidRPr="005B0B47">
        <w:t xml:space="preserve">, tetapi juga pada arsitektur </w:t>
      </w:r>
      <w:proofErr w:type="spellStart"/>
      <w:r w:rsidR="0041018C" w:rsidRPr="00401C9B">
        <w:rPr>
          <w:i/>
          <w:iCs/>
        </w:rPr>
        <w:t>frontend</w:t>
      </w:r>
      <w:proofErr w:type="spellEnd"/>
      <w:r w:rsidR="0041018C" w:rsidRPr="005B0B47">
        <w:t xml:space="preserve"> modern yang mendukung pengembangan berbasis modul, komponen yang dapat digunakan ulang (</w:t>
      </w:r>
      <w:proofErr w:type="spellStart"/>
      <w:r w:rsidR="0041018C" w:rsidRPr="005B0B47">
        <w:rPr>
          <w:i/>
          <w:iCs/>
        </w:rPr>
        <w:t>reusable</w:t>
      </w:r>
      <w:proofErr w:type="spellEnd"/>
      <w:r w:rsidR="0041018C" w:rsidRPr="005B0B47">
        <w:rPr>
          <w:i/>
          <w:iCs/>
        </w:rPr>
        <w:t xml:space="preserve"> </w:t>
      </w:r>
      <w:proofErr w:type="spellStart"/>
      <w:r w:rsidR="0041018C" w:rsidRPr="005B0B47">
        <w:rPr>
          <w:i/>
          <w:iCs/>
        </w:rPr>
        <w:t>components</w:t>
      </w:r>
      <w:proofErr w:type="spellEnd"/>
      <w:r w:rsidR="0041018C" w:rsidRPr="005B0B47">
        <w:t>), serta kompatibilitas dengan ekosistem seperti Next.js. Pendekatan ini memungkinkan pengembangan aplikasi dengan performa tinggi, struktur kode yang lebih teratur, serta pengalaman pengembang yang lebih produktif.</w:t>
      </w:r>
    </w:p>
    <w:p w14:paraId="7B06281C" w14:textId="77777777" w:rsidR="00062B37" w:rsidRPr="005B0B47" w:rsidRDefault="00000000" w:rsidP="00FA62F9">
      <w:pPr>
        <w:pStyle w:val="Heading2"/>
        <w:numPr>
          <w:ilvl w:val="0"/>
          <w:numId w:val="5"/>
        </w:numPr>
        <w:spacing w:before="0"/>
        <w:ind w:left="567"/>
        <w:jc w:val="both"/>
      </w:pPr>
      <w:bookmarkStart w:id="31" w:name="_Toc210928951"/>
      <w:r w:rsidRPr="005B0B47">
        <w:rPr>
          <w:i/>
        </w:rPr>
        <w:t>Visual Studio Code</w:t>
      </w:r>
      <w:bookmarkEnd w:id="31"/>
    </w:p>
    <w:p w14:paraId="363DA9BE" w14:textId="143A56BB" w:rsidR="00062B37" w:rsidRPr="005B0B47" w:rsidRDefault="00000000" w:rsidP="00FA62F9">
      <w:pPr>
        <w:ind w:firstLine="720"/>
        <w:jc w:val="both"/>
      </w:pPr>
      <w:r w:rsidRPr="005B0B47">
        <w:rPr>
          <w:i/>
        </w:rPr>
        <w:t>Visual Studio Code (VS Code)</w:t>
      </w:r>
      <w:r w:rsidRPr="005B0B47">
        <w:t xml:space="preserve"> adalah </w:t>
      </w:r>
      <w:proofErr w:type="spellStart"/>
      <w:r w:rsidRPr="005B0B47">
        <w:rPr>
          <w:i/>
        </w:rPr>
        <w:t>source</w:t>
      </w:r>
      <w:proofErr w:type="spellEnd"/>
      <w:r w:rsidRPr="005B0B47">
        <w:rPr>
          <w:i/>
        </w:rPr>
        <w:t xml:space="preserve"> </w:t>
      </w:r>
      <w:proofErr w:type="spellStart"/>
      <w:r w:rsidRPr="005B0B47">
        <w:rPr>
          <w:i/>
        </w:rPr>
        <w:t>code</w:t>
      </w:r>
      <w:proofErr w:type="spellEnd"/>
      <w:r w:rsidRPr="005B0B47">
        <w:rPr>
          <w:i/>
        </w:rPr>
        <w:t xml:space="preserve"> editor</w:t>
      </w:r>
      <w:r w:rsidRPr="005B0B47">
        <w:t xml:space="preserve"> yang ringan namun kaya fitur, dikembangkan oleh </w:t>
      </w:r>
      <w:r w:rsidRPr="005B0B47">
        <w:rPr>
          <w:i/>
        </w:rPr>
        <w:t>Microsoft</w:t>
      </w:r>
      <w:r w:rsidRPr="005B0B47">
        <w:t>.</w:t>
      </w:r>
      <w:r w:rsidRPr="005B0B47">
        <w:rPr>
          <w:i/>
        </w:rPr>
        <w:t xml:space="preserve"> VS Code</w:t>
      </w:r>
      <w:r w:rsidRPr="005B0B47">
        <w:t xml:space="preserve"> mendukung berbagai bahasa pemrograman, memiliki fitur </w:t>
      </w:r>
      <w:proofErr w:type="spellStart"/>
      <w:r w:rsidRPr="005B0B47">
        <w:rPr>
          <w:i/>
        </w:rPr>
        <w:t>syntax</w:t>
      </w:r>
      <w:proofErr w:type="spellEnd"/>
      <w:r w:rsidRPr="005B0B47">
        <w:rPr>
          <w:i/>
        </w:rPr>
        <w:t xml:space="preserve"> </w:t>
      </w:r>
      <w:proofErr w:type="spellStart"/>
      <w:r w:rsidRPr="005B0B47">
        <w:rPr>
          <w:i/>
        </w:rPr>
        <w:t>highlighting</w:t>
      </w:r>
      <w:proofErr w:type="spellEnd"/>
      <w:r w:rsidRPr="005B0B47">
        <w:t xml:space="preserve">, </w:t>
      </w:r>
      <w:proofErr w:type="spellStart"/>
      <w:r w:rsidRPr="005B0B47">
        <w:rPr>
          <w:i/>
        </w:rPr>
        <w:t>debugging</w:t>
      </w:r>
      <w:proofErr w:type="spellEnd"/>
      <w:r w:rsidRPr="005B0B47">
        <w:t xml:space="preserve">, </w:t>
      </w:r>
      <w:proofErr w:type="spellStart"/>
      <w:r w:rsidRPr="005B0B47">
        <w:rPr>
          <w:i/>
        </w:rPr>
        <w:t>integrated</w:t>
      </w:r>
      <w:proofErr w:type="spellEnd"/>
      <w:r w:rsidRPr="005B0B47">
        <w:rPr>
          <w:i/>
        </w:rPr>
        <w:t xml:space="preserve"> terminal</w:t>
      </w:r>
      <w:r w:rsidRPr="005B0B47">
        <w:t xml:space="preserve">, dan ekstensi tambahan yang memudahkan pengembangan aplikasi. Keunggulan </w:t>
      </w:r>
      <w:r w:rsidRPr="005B0B47">
        <w:rPr>
          <w:i/>
        </w:rPr>
        <w:t>VS Code</w:t>
      </w:r>
      <w:r w:rsidRPr="005B0B47">
        <w:t xml:space="preserve"> adalah fleksibilitas dan performanya yang cepat meski digunakan untuk proyek besar. </w:t>
      </w:r>
      <w:proofErr w:type="spellStart"/>
      <w:r w:rsidRPr="005B0B47">
        <w:t>Kapoor</w:t>
      </w:r>
      <w:proofErr w:type="spellEnd"/>
      <w:r w:rsidRPr="005B0B47">
        <w:t xml:space="preserve"> </w:t>
      </w:r>
      <w:sdt>
        <w:sdtPr>
          <w:rPr>
            <w:color w:val="000000"/>
          </w:rPr>
          <w:tag w:val="MENDELEY_CITATION_v3_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"/>
          <w:id w:val="103925209"/>
          <w:placeholder>
            <w:docPart w:val="DefaultPlaceholder_-1854013440"/>
          </w:placeholder>
        </w:sdtPr>
        <w:sdtContent>
          <w:r w:rsidR="002E5A54" w:rsidRPr="005B0B47">
            <w:rPr>
              <w:color w:val="000000"/>
            </w:rPr>
            <w:t>[23]</w:t>
          </w:r>
        </w:sdtContent>
      </w:sdt>
      <w:r w:rsidRPr="005B0B47">
        <w:t xml:space="preserve"> mencatat bahwa editor modern seperti </w:t>
      </w:r>
      <w:r w:rsidRPr="005B0B47">
        <w:rPr>
          <w:i/>
        </w:rPr>
        <w:t>VS Code</w:t>
      </w:r>
      <w:r w:rsidRPr="005B0B47">
        <w:t xml:space="preserve"> memberikan lingkungan kerja yang terintegrasi untuk menulis, menguji, dan mengelola kode secara efisien, yang berpengaruh positif terhadap produktivitas pengembang.</w:t>
      </w:r>
    </w:p>
    <w:p w14:paraId="4478462E" w14:textId="3CDB2362" w:rsidR="00E0641D" w:rsidRPr="005B0B47" w:rsidRDefault="00E0641D" w:rsidP="00FA62F9">
      <w:pPr>
        <w:pStyle w:val="Heading2"/>
        <w:numPr>
          <w:ilvl w:val="0"/>
          <w:numId w:val="5"/>
        </w:numPr>
        <w:spacing w:before="0"/>
        <w:ind w:left="567" w:hanging="567"/>
        <w:jc w:val="both"/>
        <w:rPr>
          <w:i/>
        </w:rPr>
      </w:pPr>
      <w:bookmarkStart w:id="32" w:name="_Toc210928952"/>
      <w:proofErr w:type="spellStart"/>
      <w:r w:rsidRPr="005B0B47">
        <w:rPr>
          <w:i/>
        </w:rPr>
        <w:t>Enity</w:t>
      </w:r>
      <w:proofErr w:type="spellEnd"/>
      <w:r w:rsidRPr="005B0B47">
        <w:rPr>
          <w:i/>
        </w:rPr>
        <w:t xml:space="preserve"> </w:t>
      </w:r>
      <w:proofErr w:type="spellStart"/>
      <w:r w:rsidRPr="005B0B47">
        <w:rPr>
          <w:i/>
        </w:rPr>
        <w:t>Relationship</w:t>
      </w:r>
      <w:proofErr w:type="spellEnd"/>
      <w:r w:rsidRPr="005B0B47">
        <w:rPr>
          <w:i/>
        </w:rPr>
        <w:t xml:space="preserve"> Diagram (ERD)</w:t>
      </w:r>
      <w:bookmarkEnd w:id="32"/>
    </w:p>
    <w:p w14:paraId="109989AA" w14:textId="7AB9B76B" w:rsidR="00ED2A87" w:rsidRPr="005B0B47" w:rsidRDefault="000F5621" w:rsidP="00ED2A87">
      <w:pPr>
        <w:jc w:val="both"/>
      </w:pPr>
      <w:proofErr w:type="spellStart"/>
      <w:r w:rsidRPr="005B0B47">
        <w:rPr>
          <w:i/>
          <w:iCs/>
        </w:rPr>
        <w:t>Entity-Relationship</w:t>
      </w:r>
      <w:proofErr w:type="spellEnd"/>
      <w:r w:rsidRPr="005B0B47">
        <w:rPr>
          <w:i/>
          <w:iCs/>
        </w:rPr>
        <w:t xml:space="preserve"> Diagram (ERD)</w:t>
      </w:r>
      <w:r w:rsidRPr="005B0B47">
        <w:t xml:space="preserve"> merupakan model konseptual yang digunakan untuk menggambarkan struktur data dan hubungan antar entitas dalam perancangan basis data. </w:t>
      </w:r>
      <w:r w:rsidRPr="005B0B47">
        <w:rPr>
          <w:i/>
          <w:iCs/>
        </w:rPr>
        <w:t>ERD</w:t>
      </w:r>
      <w:r w:rsidRPr="005B0B47">
        <w:t xml:space="preserve"> membantu perancang sistem memahami kebutuhan data, memetakan entitas, atribut, dan relasi, serta menjadi dasar konversi ke skema relasional sehingga kesalahan dapat </w:t>
      </w:r>
      <w:proofErr w:type="spellStart"/>
      <w:r w:rsidRPr="005B0B47">
        <w:t>diminimalisir</w:t>
      </w:r>
      <w:proofErr w:type="spellEnd"/>
      <w:r w:rsidRPr="005B0B47">
        <w:t xml:space="preserve"> sejak tahap awal. </w:t>
      </w:r>
      <w:r w:rsidR="00F209D2" w:rsidRPr="005B0B47">
        <w:t xml:space="preserve">Menurut Iqbal Ramadhani Mukhlis </w:t>
      </w:r>
      <w:sdt>
        <w:sdtPr>
          <w:rPr>
            <w:color w:val="000000"/>
          </w:rPr>
          <w:tag w:val="MENDELEY_CITATION_v3_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"/>
          <w:id w:val="-854341352"/>
          <w:placeholder>
            <w:docPart w:val="DefaultPlaceholder_-1854013440"/>
          </w:placeholder>
        </w:sdtPr>
        <w:sdtContent>
          <w:r w:rsidR="002E5A54" w:rsidRPr="005B0B47">
            <w:rPr>
              <w:color w:val="000000"/>
            </w:rPr>
            <w:t>[24]</w:t>
          </w:r>
        </w:sdtContent>
      </w:sdt>
      <w:r w:rsidR="00F209D2" w:rsidRPr="005B0B47">
        <w:t xml:space="preserve">, </w:t>
      </w:r>
      <w:proofErr w:type="spellStart"/>
      <w:r w:rsidR="00F209D2" w:rsidRPr="005B0B47">
        <w:rPr>
          <w:i/>
          <w:iCs/>
        </w:rPr>
        <w:t>Entity</w:t>
      </w:r>
      <w:proofErr w:type="spellEnd"/>
      <w:r w:rsidR="00F209D2" w:rsidRPr="005B0B47">
        <w:rPr>
          <w:i/>
          <w:iCs/>
        </w:rPr>
        <w:t xml:space="preserve"> </w:t>
      </w:r>
      <w:proofErr w:type="spellStart"/>
      <w:r w:rsidR="00F209D2" w:rsidRPr="005B0B47">
        <w:rPr>
          <w:i/>
          <w:iCs/>
        </w:rPr>
        <w:t>Relationship</w:t>
      </w:r>
      <w:proofErr w:type="spellEnd"/>
      <w:r w:rsidR="00F209D2" w:rsidRPr="005B0B47">
        <w:rPr>
          <w:i/>
          <w:iCs/>
        </w:rPr>
        <w:t xml:space="preserve"> Diagram (ERD)</w:t>
      </w:r>
      <w:r w:rsidR="00F209D2" w:rsidRPr="005B0B47">
        <w:t xml:space="preserve"> digunakan untuk mendesain basis data dengan menunjukkan secara detail hubungan atau relasi antara objek dari entitas dan atributnya sehingga terbentuk secara terstruktur dan jelas menggunakan beberapa notasi dan simbol. Pernyataan tersebut menegaskan bahwa </w:t>
      </w:r>
      <w:r w:rsidR="00F209D2" w:rsidRPr="005B0B47">
        <w:rPr>
          <w:i/>
          <w:iCs/>
        </w:rPr>
        <w:t>ERD</w:t>
      </w:r>
      <w:r w:rsidR="00F209D2" w:rsidRPr="005B0B47">
        <w:t xml:space="preserve"> berperan penting sebagai model konseptual yang membantu perancang sistem memetakan data dan relasi secara menyeluruh sebelum diterjemahkan ke dalam bentuk fisik, sehingga meminimalkan kesalahan pada tahap implementasi dan menghasilkan rancangan basis data yang lebih efektif dan efisien.</w:t>
      </w: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45"/>
        <w:gridCol w:w="1740"/>
        <w:gridCol w:w="1965"/>
        <w:gridCol w:w="3583"/>
      </w:tblGrid>
      <w:tr w:rsidR="000F5621" w:rsidRPr="005B0B47" w14:paraId="09FCB84F" w14:textId="77777777" w:rsidTr="00A052F3">
        <w:trPr>
          <w:trHeight w:val="315"/>
        </w:trPr>
        <w:tc>
          <w:tcPr>
            <w:tcW w:w="645" w:type="dxa"/>
            <w:tcMar>
              <w:top w:w="40" w:type="dxa"/>
              <w:left w:w="40" w:type="dxa"/>
              <w:bottom w:w="40" w:type="dxa"/>
              <w:right w:w="40" w:type="dxa"/>
            </w:tcMar>
            <w:vAlign w:val="bottom"/>
          </w:tcPr>
          <w:p w14:paraId="36761997" w14:textId="77777777" w:rsidR="000F5621" w:rsidRPr="005B0B47" w:rsidRDefault="000F5621" w:rsidP="00FA62F9">
            <w:pPr>
              <w:widowControl w:val="0"/>
              <w:jc w:val="center"/>
              <w:rPr>
                <w:sz w:val="20"/>
                <w:szCs w:val="20"/>
              </w:rPr>
            </w:pPr>
            <w:r w:rsidRPr="005B0B47">
              <w:rPr>
                <w:b/>
                <w:sz w:val="20"/>
                <w:szCs w:val="20"/>
              </w:rPr>
              <w:t>NO</w:t>
            </w:r>
          </w:p>
        </w:tc>
        <w:tc>
          <w:tcPr>
            <w:tcW w:w="1740" w:type="dxa"/>
            <w:tcMar>
              <w:top w:w="40" w:type="dxa"/>
              <w:left w:w="40" w:type="dxa"/>
              <w:bottom w:w="40" w:type="dxa"/>
              <w:right w:w="40" w:type="dxa"/>
            </w:tcMar>
            <w:vAlign w:val="bottom"/>
          </w:tcPr>
          <w:p w14:paraId="6BC0892C" w14:textId="77777777" w:rsidR="000F5621" w:rsidRPr="005B0B47" w:rsidRDefault="000F5621" w:rsidP="00FA62F9">
            <w:pPr>
              <w:widowControl w:val="0"/>
              <w:jc w:val="center"/>
              <w:rPr>
                <w:sz w:val="20"/>
                <w:szCs w:val="20"/>
              </w:rPr>
            </w:pPr>
            <w:r w:rsidRPr="005B0B47">
              <w:rPr>
                <w:b/>
                <w:sz w:val="20"/>
                <w:szCs w:val="20"/>
              </w:rPr>
              <w:t>GAMBAR</w:t>
            </w:r>
          </w:p>
        </w:tc>
        <w:tc>
          <w:tcPr>
            <w:tcW w:w="1965" w:type="dxa"/>
            <w:tcMar>
              <w:top w:w="40" w:type="dxa"/>
              <w:left w:w="40" w:type="dxa"/>
              <w:bottom w:w="40" w:type="dxa"/>
              <w:right w:w="40" w:type="dxa"/>
            </w:tcMar>
            <w:vAlign w:val="bottom"/>
          </w:tcPr>
          <w:p w14:paraId="545B5C96" w14:textId="77777777" w:rsidR="000F5621" w:rsidRPr="005B0B47" w:rsidRDefault="000F5621" w:rsidP="00FA62F9">
            <w:pPr>
              <w:widowControl w:val="0"/>
              <w:jc w:val="center"/>
              <w:rPr>
                <w:sz w:val="20"/>
                <w:szCs w:val="20"/>
              </w:rPr>
            </w:pPr>
            <w:r w:rsidRPr="005B0B47">
              <w:rPr>
                <w:b/>
                <w:sz w:val="20"/>
                <w:szCs w:val="20"/>
              </w:rPr>
              <w:t>NAMA</w:t>
            </w:r>
          </w:p>
        </w:tc>
        <w:tc>
          <w:tcPr>
            <w:tcW w:w="3583" w:type="dxa"/>
            <w:tcMar>
              <w:top w:w="40" w:type="dxa"/>
              <w:left w:w="40" w:type="dxa"/>
              <w:bottom w:w="40" w:type="dxa"/>
              <w:right w:w="40" w:type="dxa"/>
            </w:tcMar>
            <w:vAlign w:val="bottom"/>
          </w:tcPr>
          <w:p w14:paraId="4FFBCD38" w14:textId="77777777" w:rsidR="000F5621" w:rsidRPr="005B0B47" w:rsidRDefault="000F5621" w:rsidP="00FA62F9">
            <w:pPr>
              <w:widowControl w:val="0"/>
              <w:jc w:val="center"/>
              <w:rPr>
                <w:sz w:val="20"/>
                <w:szCs w:val="20"/>
              </w:rPr>
            </w:pPr>
            <w:r w:rsidRPr="005B0B47">
              <w:rPr>
                <w:b/>
                <w:sz w:val="20"/>
                <w:szCs w:val="20"/>
              </w:rPr>
              <w:t>KETERANGAN</w:t>
            </w:r>
          </w:p>
        </w:tc>
      </w:tr>
      <w:tr w:rsidR="000F5621" w:rsidRPr="005B0B47" w14:paraId="61C7FB1C" w14:textId="77777777" w:rsidTr="00A052F3">
        <w:trPr>
          <w:trHeight w:val="930"/>
        </w:trPr>
        <w:tc>
          <w:tcPr>
            <w:tcW w:w="645" w:type="dxa"/>
            <w:vMerge w:val="restart"/>
            <w:tcMar>
              <w:top w:w="40" w:type="dxa"/>
              <w:left w:w="40" w:type="dxa"/>
              <w:bottom w:w="40" w:type="dxa"/>
              <w:right w:w="40" w:type="dxa"/>
            </w:tcMar>
            <w:vAlign w:val="center"/>
          </w:tcPr>
          <w:p w14:paraId="3F3775CE" w14:textId="77777777" w:rsidR="000F5621" w:rsidRPr="005B0B47" w:rsidRDefault="000F5621" w:rsidP="00FA62F9">
            <w:pPr>
              <w:widowControl w:val="0"/>
              <w:jc w:val="center"/>
              <w:rPr>
                <w:sz w:val="20"/>
                <w:szCs w:val="20"/>
              </w:rPr>
            </w:pPr>
            <w:r w:rsidRPr="005B0B47">
              <w:rPr>
                <w:sz w:val="20"/>
                <w:szCs w:val="20"/>
              </w:rPr>
              <w:t>1</w:t>
            </w:r>
          </w:p>
        </w:tc>
        <w:tc>
          <w:tcPr>
            <w:tcW w:w="1740" w:type="dxa"/>
            <w:vMerge w:val="restart"/>
            <w:tcMar>
              <w:top w:w="40" w:type="dxa"/>
              <w:left w:w="40" w:type="dxa"/>
              <w:bottom w:w="40" w:type="dxa"/>
              <w:right w:w="40" w:type="dxa"/>
            </w:tcMar>
            <w:vAlign w:val="center"/>
          </w:tcPr>
          <w:p w14:paraId="4DAF4823" w14:textId="6ADF499B" w:rsidR="000F5621" w:rsidRPr="005B0B47" w:rsidRDefault="00FD7AE1" w:rsidP="00FA62F9">
            <w:pPr>
              <w:widowControl w:val="0"/>
              <w:rPr>
                <w:sz w:val="20"/>
                <w:szCs w:val="20"/>
              </w:rPr>
            </w:pPr>
            <w:r w:rsidRPr="005B0B47">
              <w:rPr>
                <w:noProof/>
                <w:sz w:val="20"/>
                <w:szCs w:val="20"/>
              </w:rPr>
              <w:drawing>
                <wp:inline distT="0" distB="0" distL="0" distR="0" wp14:anchorId="1317A19E" wp14:editId="0C9FE9DE">
                  <wp:extent cx="1054100" cy="408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4100" cy="408305"/>
                          </a:xfrm>
                          <a:prstGeom prst="rect">
                            <a:avLst/>
                          </a:prstGeom>
                        </pic:spPr>
                      </pic:pic>
                    </a:graphicData>
                  </a:graphic>
                </wp:inline>
              </w:drawing>
            </w:r>
          </w:p>
        </w:tc>
        <w:tc>
          <w:tcPr>
            <w:tcW w:w="1965" w:type="dxa"/>
            <w:vMerge w:val="restart"/>
            <w:tcMar>
              <w:top w:w="40" w:type="dxa"/>
              <w:left w:w="40" w:type="dxa"/>
              <w:bottom w:w="40" w:type="dxa"/>
              <w:right w:w="40" w:type="dxa"/>
            </w:tcMar>
            <w:vAlign w:val="center"/>
          </w:tcPr>
          <w:p w14:paraId="586F3A8F" w14:textId="030ADBFF" w:rsidR="000F5621" w:rsidRPr="005B0B47" w:rsidRDefault="00F535F8" w:rsidP="00FA62F9">
            <w:pPr>
              <w:widowControl w:val="0"/>
              <w:jc w:val="center"/>
              <w:rPr>
                <w:iCs/>
                <w:sz w:val="20"/>
                <w:szCs w:val="20"/>
              </w:rPr>
            </w:pPr>
            <w:r w:rsidRPr="005B0B47">
              <w:rPr>
                <w:iCs/>
                <w:sz w:val="20"/>
                <w:szCs w:val="20"/>
              </w:rPr>
              <w:t>En</w:t>
            </w:r>
            <w:r w:rsidR="00FD7AE1" w:rsidRPr="005B0B47">
              <w:rPr>
                <w:iCs/>
                <w:sz w:val="20"/>
                <w:szCs w:val="20"/>
              </w:rPr>
              <w:t>titas</w:t>
            </w:r>
          </w:p>
        </w:tc>
        <w:tc>
          <w:tcPr>
            <w:tcW w:w="3583" w:type="dxa"/>
            <w:vMerge w:val="restart"/>
            <w:tcMar>
              <w:top w:w="40" w:type="dxa"/>
              <w:left w:w="40" w:type="dxa"/>
              <w:bottom w:w="40" w:type="dxa"/>
              <w:right w:w="40" w:type="dxa"/>
            </w:tcMar>
            <w:vAlign w:val="center"/>
          </w:tcPr>
          <w:p w14:paraId="3E26639B" w14:textId="79709BEC" w:rsidR="000F5621" w:rsidRPr="005B0B47" w:rsidRDefault="00FD7AE1" w:rsidP="00FA62F9">
            <w:pPr>
              <w:widowControl w:val="0"/>
              <w:jc w:val="both"/>
              <w:rPr>
                <w:sz w:val="20"/>
                <w:szCs w:val="20"/>
              </w:rPr>
            </w:pPr>
            <w:r w:rsidRPr="005B0B47">
              <w:rPr>
                <w:sz w:val="20"/>
                <w:szCs w:val="20"/>
              </w:rPr>
              <w:t>Suatu objek yang dapat di identifikasi dalam lingkungan pemakai</w:t>
            </w:r>
          </w:p>
        </w:tc>
      </w:tr>
      <w:tr w:rsidR="000F5621" w:rsidRPr="005B0B47" w14:paraId="00164136" w14:textId="77777777" w:rsidTr="00A052F3">
        <w:trPr>
          <w:trHeight w:val="345"/>
        </w:trPr>
        <w:tc>
          <w:tcPr>
            <w:tcW w:w="645" w:type="dxa"/>
            <w:vMerge/>
            <w:tcMar>
              <w:top w:w="100" w:type="dxa"/>
              <w:left w:w="100" w:type="dxa"/>
              <w:bottom w:w="100" w:type="dxa"/>
              <w:right w:w="100" w:type="dxa"/>
            </w:tcMar>
          </w:tcPr>
          <w:p w14:paraId="4FF95E27" w14:textId="77777777" w:rsidR="000F5621" w:rsidRPr="005B0B47" w:rsidRDefault="000F5621" w:rsidP="00FA62F9">
            <w:pPr>
              <w:widowControl w:val="0"/>
              <w:rPr>
                <w:sz w:val="20"/>
                <w:szCs w:val="20"/>
              </w:rPr>
            </w:pPr>
          </w:p>
        </w:tc>
        <w:tc>
          <w:tcPr>
            <w:tcW w:w="1740" w:type="dxa"/>
            <w:vMerge/>
            <w:tcMar>
              <w:top w:w="100" w:type="dxa"/>
              <w:left w:w="100" w:type="dxa"/>
              <w:bottom w:w="100" w:type="dxa"/>
              <w:right w:w="100" w:type="dxa"/>
            </w:tcMar>
          </w:tcPr>
          <w:p w14:paraId="2C9DD71C" w14:textId="77777777" w:rsidR="000F5621" w:rsidRPr="005B0B47" w:rsidRDefault="000F5621" w:rsidP="00FA62F9">
            <w:pPr>
              <w:widowControl w:val="0"/>
              <w:rPr>
                <w:sz w:val="20"/>
                <w:szCs w:val="20"/>
              </w:rPr>
            </w:pPr>
          </w:p>
        </w:tc>
        <w:tc>
          <w:tcPr>
            <w:tcW w:w="1965" w:type="dxa"/>
            <w:vMerge/>
            <w:tcMar>
              <w:top w:w="100" w:type="dxa"/>
              <w:left w:w="100" w:type="dxa"/>
              <w:bottom w:w="100" w:type="dxa"/>
              <w:right w:w="100" w:type="dxa"/>
            </w:tcMar>
          </w:tcPr>
          <w:p w14:paraId="3E5217F3" w14:textId="77777777" w:rsidR="000F5621" w:rsidRPr="005B0B47" w:rsidRDefault="000F5621" w:rsidP="00FA62F9">
            <w:pPr>
              <w:widowControl w:val="0"/>
              <w:rPr>
                <w:sz w:val="20"/>
                <w:szCs w:val="20"/>
              </w:rPr>
            </w:pPr>
          </w:p>
        </w:tc>
        <w:tc>
          <w:tcPr>
            <w:tcW w:w="3583" w:type="dxa"/>
            <w:vMerge/>
            <w:tcMar>
              <w:top w:w="100" w:type="dxa"/>
              <w:left w:w="100" w:type="dxa"/>
              <w:bottom w:w="100" w:type="dxa"/>
              <w:right w:w="100" w:type="dxa"/>
            </w:tcMar>
          </w:tcPr>
          <w:p w14:paraId="6E6DA9C1" w14:textId="77777777" w:rsidR="000F5621" w:rsidRPr="005B0B47" w:rsidRDefault="000F5621" w:rsidP="00FA62F9">
            <w:pPr>
              <w:widowControl w:val="0"/>
              <w:rPr>
                <w:sz w:val="20"/>
                <w:szCs w:val="20"/>
              </w:rPr>
            </w:pPr>
          </w:p>
        </w:tc>
      </w:tr>
      <w:tr w:rsidR="000F5621" w:rsidRPr="005B0B47" w14:paraId="2084A3FE" w14:textId="77777777" w:rsidTr="00A052F3">
        <w:trPr>
          <w:trHeight w:val="885"/>
        </w:trPr>
        <w:tc>
          <w:tcPr>
            <w:tcW w:w="645" w:type="dxa"/>
            <w:vMerge w:val="restart"/>
            <w:tcMar>
              <w:top w:w="40" w:type="dxa"/>
              <w:left w:w="40" w:type="dxa"/>
              <w:bottom w:w="40" w:type="dxa"/>
              <w:right w:w="40" w:type="dxa"/>
            </w:tcMar>
            <w:vAlign w:val="center"/>
          </w:tcPr>
          <w:p w14:paraId="70D05DE6" w14:textId="77777777" w:rsidR="000F5621" w:rsidRPr="005B0B47" w:rsidRDefault="000F5621" w:rsidP="00FA62F9">
            <w:pPr>
              <w:widowControl w:val="0"/>
              <w:jc w:val="center"/>
              <w:rPr>
                <w:sz w:val="20"/>
                <w:szCs w:val="20"/>
              </w:rPr>
            </w:pPr>
            <w:r w:rsidRPr="005B0B47">
              <w:rPr>
                <w:sz w:val="20"/>
                <w:szCs w:val="20"/>
              </w:rPr>
              <w:t>2</w:t>
            </w:r>
          </w:p>
        </w:tc>
        <w:tc>
          <w:tcPr>
            <w:tcW w:w="1740" w:type="dxa"/>
            <w:vMerge w:val="restart"/>
            <w:tcMar>
              <w:top w:w="40" w:type="dxa"/>
              <w:left w:w="40" w:type="dxa"/>
              <w:bottom w:w="40" w:type="dxa"/>
              <w:right w:w="40" w:type="dxa"/>
            </w:tcMar>
            <w:vAlign w:val="center"/>
          </w:tcPr>
          <w:p w14:paraId="04AF43FC" w14:textId="1BFFDFB2" w:rsidR="000F5621" w:rsidRPr="005B0B47" w:rsidRDefault="00FD7AE1" w:rsidP="00FA62F9">
            <w:pPr>
              <w:widowControl w:val="0"/>
              <w:jc w:val="center"/>
              <w:rPr>
                <w:sz w:val="20"/>
                <w:szCs w:val="20"/>
              </w:rPr>
            </w:pPr>
            <w:r w:rsidRPr="005B0B47">
              <w:rPr>
                <w:noProof/>
                <w:sz w:val="20"/>
                <w:szCs w:val="20"/>
              </w:rPr>
              <w:drawing>
                <wp:inline distT="0" distB="0" distL="0" distR="0" wp14:anchorId="423579EB" wp14:editId="18930670">
                  <wp:extent cx="1054100" cy="4546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54100" cy="454660"/>
                          </a:xfrm>
                          <a:prstGeom prst="rect">
                            <a:avLst/>
                          </a:prstGeom>
                        </pic:spPr>
                      </pic:pic>
                    </a:graphicData>
                  </a:graphic>
                </wp:inline>
              </w:drawing>
            </w:r>
          </w:p>
        </w:tc>
        <w:tc>
          <w:tcPr>
            <w:tcW w:w="1965" w:type="dxa"/>
            <w:vMerge w:val="restart"/>
            <w:tcMar>
              <w:top w:w="40" w:type="dxa"/>
              <w:left w:w="40" w:type="dxa"/>
              <w:bottom w:w="40" w:type="dxa"/>
              <w:right w:w="40" w:type="dxa"/>
            </w:tcMar>
            <w:vAlign w:val="center"/>
          </w:tcPr>
          <w:p w14:paraId="52CFCC60" w14:textId="3A86C3FC" w:rsidR="000F5621" w:rsidRPr="005B0B47" w:rsidRDefault="00FD7AE1" w:rsidP="00FA62F9">
            <w:pPr>
              <w:widowControl w:val="0"/>
              <w:jc w:val="center"/>
              <w:rPr>
                <w:iCs/>
                <w:sz w:val="20"/>
                <w:szCs w:val="20"/>
              </w:rPr>
            </w:pPr>
            <w:r w:rsidRPr="005B0B47">
              <w:rPr>
                <w:iCs/>
                <w:sz w:val="20"/>
                <w:szCs w:val="20"/>
              </w:rPr>
              <w:t>Relasi</w:t>
            </w:r>
          </w:p>
        </w:tc>
        <w:tc>
          <w:tcPr>
            <w:tcW w:w="3583" w:type="dxa"/>
            <w:vMerge w:val="restart"/>
            <w:tcMar>
              <w:top w:w="40" w:type="dxa"/>
              <w:left w:w="40" w:type="dxa"/>
              <w:bottom w:w="40" w:type="dxa"/>
              <w:right w:w="40" w:type="dxa"/>
            </w:tcMar>
            <w:vAlign w:val="center"/>
          </w:tcPr>
          <w:p w14:paraId="08E050B3" w14:textId="6AE8FEB5" w:rsidR="000F5621" w:rsidRPr="005B0B47" w:rsidRDefault="00FD7AE1" w:rsidP="00FA62F9">
            <w:pPr>
              <w:widowControl w:val="0"/>
              <w:jc w:val="both"/>
              <w:rPr>
                <w:sz w:val="20"/>
                <w:szCs w:val="20"/>
              </w:rPr>
            </w:pPr>
            <w:r w:rsidRPr="005B0B47">
              <w:rPr>
                <w:sz w:val="20"/>
                <w:szCs w:val="20"/>
              </w:rPr>
              <w:t>Hubungan antara beberapa entitas yang berbeda</w:t>
            </w:r>
          </w:p>
        </w:tc>
      </w:tr>
      <w:tr w:rsidR="000F5621" w:rsidRPr="005B0B47" w14:paraId="4B3711AA" w14:textId="77777777" w:rsidTr="00A052F3">
        <w:trPr>
          <w:trHeight w:val="345"/>
        </w:trPr>
        <w:tc>
          <w:tcPr>
            <w:tcW w:w="645" w:type="dxa"/>
            <w:vMerge/>
            <w:tcMar>
              <w:top w:w="100" w:type="dxa"/>
              <w:left w:w="100" w:type="dxa"/>
              <w:bottom w:w="100" w:type="dxa"/>
              <w:right w:w="100" w:type="dxa"/>
            </w:tcMar>
          </w:tcPr>
          <w:p w14:paraId="1B940D42" w14:textId="77777777" w:rsidR="000F5621" w:rsidRPr="005B0B47" w:rsidRDefault="000F5621" w:rsidP="00FA62F9">
            <w:pPr>
              <w:widowControl w:val="0"/>
              <w:rPr>
                <w:sz w:val="20"/>
                <w:szCs w:val="20"/>
              </w:rPr>
            </w:pPr>
          </w:p>
        </w:tc>
        <w:tc>
          <w:tcPr>
            <w:tcW w:w="1740" w:type="dxa"/>
            <w:vMerge/>
            <w:tcMar>
              <w:top w:w="100" w:type="dxa"/>
              <w:left w:w="100" w:type="dxa"/>
              <w:bottom w:w="100" w:type="dxa"/>
              <w:right w:w="100" w:type="dxa"/>
            </w:tcMar>
          </w:tcPr>
          <w:p w14:paraId="19CD697B" w14:textId="77777777" w:rsidR="000F5621" w:rsidRPr="005B0B47" w:rsidRDefault="000F5621" w:rsidP="00FA62F9">
            <w:pPr>
              <w:widowControl w:val="0"/>
              <w:rPr>
                <w:sz w:val="20"/>
                <w:szCs w:val="20"/>
              </w:rPr>
            </w:pPr>
          </w:p>
        </w:tc>
        <w:tc>
          <w:tcPr>
            <w:tcW w:w="1965" w:type="dxa"/>
            <w:vMerge/>
            <w:tcMar>
              <w:top w:w="100" w:type="dxa"/>
              <w:left w:w="100" w:type="dxa"/>
              <w:bottom w:w="100" w:type="dxa"/>
              <w:right w:w="100" w:type="dxa"/>
            </w:tcMar>
          </w:tcPr>
          <w:p w14:paraId="7854589D" w14:textId="77777777" w:rsidR="000F5621" w:rsidRPr="005B0B47" w:rsidRDefault="000F5621" w:rsidP="00FA62F9">
            <w:pPr>
              <w:widowControl w:val="0"/>
              <w:rPr>
                <w:sz w:val="20"/>
                <w:szCs w:val="20"/>
              </w:rPr>
            </w:pPr>
          </w:p>
        </w:tc>
        <w:tc>
          <w:tcPr>
            <w:tcW w:w="3583" w:type="dxa"/>
            <w:vMerge/>
            <w:tcMar>
              <w:top w:w="100" w:type="dxa"/>
              <w:left w:w="100" w:type="dxa"/>
              <w:bottom w:w="100" w:type="dxa"/>
              <w:right w:w="100" w:type="dxa"/>
            </w:tcMar>
          </w:tcPr>
          <w:p w14:paraId="56D8836F" w14:textId="77777777" w:rsidR="000F5621" w:rsidRPr="005B0B47" w:rsidRDefault="000F5621" w:rsidP="00FA62F9">
            <w:pPr>
              <w:widowControl w:val="0"/>
              <w:rPr>
                <w:sz w:val="20"/>
                <w:szCs w:val="20"/>
              </w:rPr>
            </w:pPr>
          </w:p>
        </w:tc>
      </w:tr>
      <w:tr w:rsidR="000F5621" w:rsidRPr="005B0B47" w14:paraId="79FA50C1" w14:textId="77777777" w:rsidTr="00A052F3">
        <w:trPr>
          <w:trHeight w:val="840"/>
        </w:trPr>
        <w:tc>
          <w:tcPr>
            <w:tcW w:w="645" w:type="dxa"/>
            <w:vMerge w:val="restart"/>
            <w:tcMar>
              <w:top w:w="40" w:type="dxa"/>
              <w:left w:w="40" w:type="dxa"/>
              <w:bottom w:w="40" w:type="dxa"/>
              <w:right w:w="40" w:type="dxa"/>
            </w:tcMar>
            <w:vAlign w:val="center"/>
          </w:tcPr>
          <w:p w14:paraId="1AAD8685" w14:textId="77777777" w:rsidR="000F5621" w:rsidRPr="005B0B47" w:rsidRDefault="000F5621" w:rsidP="00FA62F9">
            <w:pPr>
              <w:widowControl w:val="0"/>
              <w:jc w:val="center"/>
              <w:rPr>
                <w:sz w:val="20"/>
                <w:szCs w:val="20"/>
              </w:rPr>
            </w:pPr>
            <w:r w:rsidRPr="005B0B47">
              <w:rPr>
                <w:sz w:val="20"/>
                <w:szCs w:val="20"/>
              </w:rPr>
              <w:t>3</w:t>
            </w:r>
          </w:p>
        </w:tc>
        <w:tc>
          <w:tcPr>
            <w:tcW w:w="1740" w:type="dxa"/>
            <w:vMerge w:val="restart"/>
            <w:tcMar>
              <w:top w:w="40" w:type="dxa"/>
              <w:left w:w="40" w:type="dxa"/>
              <w:bottom w:w="40" w:type="dxa"/>
              <w:right w:w="40" w:type="dxa"/>
            </w:tcMar>
            <w:vAlign w:val="center"/>
          </w:tcPr>
          <w:p w14:paraId="0E0E550A" w14:textId="0686D99D" w:rsidR="000F5621" w:rsidRPr="005B0B47" w:rsidRDefault="00FD7AE1" w:rsidP="00FA62F9">
            <w:pPr>
              <w:widowControl w:val="0"/>
              <w:jc w:val="center"/>
              <w:rPr>
                <w:sz w:val="20"/>
                <w:szCs w:val="20"/>
              </w:rPr>
            </w:pPr>
            <w:r w:rsidRPr="005B0B47">
              <w:rPr>
                <w:noProof/>
                <w:sz w:val="20"/>
                <w:szCs w:val="20"/>
              </w:rPr>
              <w:drawing>
                <wp:inline distT="0" distB="0" distL="0" distR="0" wp14:anchorId="7E571B7F" wp14:editId="6EC6D191">
                  <wp:extent cx="1054100" cy="325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100" cy="325755"/>
                          </a:xfrm>
                          <a:prstGeom prst="rect">
                            <a:avLst/>
                          </a:prstGeom>
                        </pic:spPr>
                      </pic:pic>
                    </a:graphicData>
                  </a:graphic>
                </wp:inline>
              </w:drawing>
            </w:r>
          </w:p>
        </w:tc>
        <w:tc>
          <w:tcPr>
            <w:tcW w:w="1965" w:type="dxa"/>
            <w:vMerge w:val="restart"/>
            <w:tcMar>
              <w:top w:w="40" w:type="dxa"/>
              <w:left w:w="40" w:type="dxa"/>
              <w:bottom w:w="40" w:type="dxa"/>
              <w:right w:w="40" w:type="dxa"/>
            </w:tcMar>
            <w:vAlign w:val="center"/>
          </w:tcPr>
          <w:p w14:paraId="56E1275D" w14:textId="3BF297BE" w:rsidR="000F5621" w:rsidRPr="005B0B47" w:rsidRDefault="00FD7AE1" w:rsidP="00FA62F9">
            <w:pPr>
              <w:widowControl w:val="0"/>
              <w:jc w:val="center"/>
              <w:rPr>
                <w:iCs/>
                <w:sz w:val="20"/>
                <w:szCs w:val="20"/>
              </w:rPr>
            </w:pPr>
            <w:r w:rsidRPr="005B0B47">
              <w:rPr>
                <w:iCs/>
                <w:sz w:val="20"/>
                <w:szCs w:val="20"/>
              </w:rPr>
              <w:t>Atribut</w:t>
            </w:r>
          </w:p>
        </w:tc>
        <w:tc>
          <w:tcPr>
            <w:tcW w:w="3583" w:type="dxa"/>
            <w:vMerge w:val="restart"/>
            <w:tcMar>
              <w:top w:w="40" w:type="dxa"/>
              <w:left w:w="40" w:type="dxa"/>
              <w:bottom w:w="40" w:type="dxa"/>
              <w:right w:w="40" w:type="dxa"/>
            </w:tcMar>
            <w:vAlign w:val="center"/>
          </w:tcPr>
          <w:p w14:paraId="16B0069C" w14:textId="2A113A40" w:rsidR="000F5621" w:rsidRPr="005B0B47" w:rsidRDefault="00FD7AE1" w:rsidP="00FA62F9">
            <w:pPr>
              <w:widowControl w:val="0"/>
              <w:jc w:val="both"/>
              <w:rPr>
                <w:sz w:val="20"/>
                <w:szCs w:val="20"/>
              </w:rPr>
            </w:pPr>
            <w:r w:rsidRPr="005B0B47">
              <w:rPr>
                <w:sz w:val="20"/>
                <w:szCs w:val="20"/>
              </w:rPr>
              <w:t>Mendeskripsikan karakter entitas. Atribut yang berperan sebagai “</w:t>
            </w:r>
            <w:proofErr w:type="spellStart"/>
            <w:r w:rsidRPr="005B0B47">
              <w:rPr>
                <w:sz w:val="20"/>
                <w:szCs w:val="20"/>
              </w:rPr>
              <w:t>key</w:t>
            </w:r>
            <w:proofErr w:type="spellEnd"/>
            <w:r w:rsidRPr="005B0B47">
              <w:rPr>
                <w:sz w:val="20"/>
                <w:szCs w:val="20"/>
              </w:rPr>
              <w:t>” diberi garis bawah</w:t>
            </w:r>
          </w:p>
        </w:tc>
      </w:tr>
      <w:tr w:rsidR="000F5621" w:rsidRPr="005B0B47" w14:paraId="57A46124" w14:textId="77777777" w:rsidTr="00A052F3">
        <w:trPr>
          <w:trHeight w:val="345"/>
        </w:trPr>
        <w:tc>
          <w:tcPr>
            <w:tcW w:w="645" w:type="dxa"/>
            <w:vMerge/>
            <w:tcMar>
              <w:top w:w="100" w:type="dxa"/>
              <w:left w:w="100" w:type="dxa"/>
              <w:bottom w:w="100" w:type="dxa"/>
              <w:right w:w="100" w:type="dxa"/>
            </w:tcMar>
          </w:tcPr>
          <w:p w14:paraId="12F90443" w14:textId="77777777" w:rsidR="000F5621" w:rsidRPr="005B0B47" w:rsidRDefault="000F5621" w:rsidP="00FA62F9">
            <w:pPr>
              <w:widowControl w:val="0"/>
              <w:rPr>
                <w:sz w:val="20"/>
                <w:szCs w:val="20"/>
              </w:rPr>
            </w:pPr>
          </w:p>
        </w:tc>
        <w:tc>
          <w:tcPr>
            <w:tcW w:w="1740" w:type="dxa"/>
            <w:vMerge/>
            <w:tcMar>
              <w:top w:w="100" w:type="dxa"/>
              <w:left w:w="100" w:type="dxa"/>
              <w:bottom w:w="100" w:type="dxa"/>
              <w:right w:w="100" w:type="dxa"/>
            </w:tcMar>
          </w:tcPr>
          <w:p w14:paraId="76253376" w14:textId="77777777" w:rsidR="000F5621" w:rsidRPr="005B0B47" w:rsidRDefault="000F5621" w:rsidP="00FA62F9">
            <w:pPr>
              <w:widowControl w:val="0"/>
              <w:rPr>
                <w:sz w:val="20"/>
                <w:szCs w:val="20"/>
              </w:rPr>
            </w:pPr>
          </w:p>
        </w:tc>
        <w:tc>
          <w:tcPr>
            <w:tcW w:w="1965" w:type="dxa"/>
            <w:vMerge/>
            <w:tcMar>
              <w:top w:w="100" w:type="dxa"/>
              <w:left w:w="100" w:type="dxa"/>
              <w:bottom w:w="100" w:type="dxa"/>
              <w:right w:w="100" w:type="dxa"/>
            </w:tcMar>
          </w:tcPr>
          <w:p w14:paraId="0C342DC2" w14:textId="77777777" w:rsidR="000F5621" w:rsidRPr="005B0B47" w:rsidRDefault="000F5621" w:rsidP="00FA62F9">
            <w:pPr>
              <w:widowControl w:val="0"/>
              <w:rPr>
                <w:sz w:val="20"/>
                <w:szCs w:val="20"/>
              </w:rPr>
            </w:pPr>
          </w:p>
        </w:tc>
        <w:tc>
          <w:tcPr>
            <w:tcW w:w="3583" w:type="dxa"/>
            <w:vMerge/>
            <w:tcMar>
              <w:top w:w="100" w:type="dxa"/>
              <w:left w:w="100" w:type="dxa"/>
              <w:bottom w:w="100" w:type="dxa"/>
              <w:right w:w="100" w:type="dxa"/>
            </w:tcMar>
          </w:tcPr>
          <w:p w14:paraId="48CC1091" w14:textId="77777777" w:rsidR="000F5621" w:rsidRPr="005B0B47" w:rsidRDefault="000F5621" w:rsidP="00FA62F9">
            <w:pPr>
              <w:widowControl w:val="0"/>
              <w:rPr>
                <w:sz w:val="20"/>
                <w:szCs w:val="20"/>
              </w:rPr>
            </w:pPr>
          </w:p>
        </w:tc>
      </w:tr>
      <w:tr w:rsidR="000F5621" w:rsidRPr="005B0B47" w14:paraId="561C3091" w14:textId="77777777" w:rsidTr="00A052F3">
        <w:trPr>
          <w:trHeight w:val="1095"/>
        </w:trPr>
        <w:tc>
          <w:tcPr>
            <w:tcW w:w="645" w:type="dxa"/>
            <w:vMerge w:val="restart"/>
            <w:tcMar>
              <w:top w:w="40" w:type="dxa"/>
              <w:left w:w="40" w:type="dxa"/>
              <w:bottom w:w="40" w:type="dxa"/>
              <w:right w:w="40" w:type="dxa"/>
            </w:tcMar>
            <w:vAlign w:val="center"/>
          </w:tcPr>
          <w:p w14:paraId="582F9372" w14:textId="77777777" w:rsidR="000F5621" w:rsidRPr="005B0B47" w:rsidRDefault="000F5621" w:rsidP="00FA62F9">
            <w:pPr>
              <w:widowControl w:val="0"/>
              <w:jc w:val="center"/>
              <w:rPr>
                <w:sz w:val="20"/>
                <w:szCs w:val="20"/>
              </w:rPr>
            </w:pPr>
            <w:r w:rsidRPr="005B0B47">
              <w:rPr>
                <w:sz w:val="20"/>
                <w:szCs w:val="20"/>
              </w:rPr>
              <w:t>4</w:t>
            </w:r>
          </w:p>
        </w:tc>
        <w:tc>
          <w:tcPr>
            <w:tcW w:w="1740" w:type="dxa"/>
            <w:vMerge w:val="restart"/>
            <w:tcMar>
              <w:top w:w="40" w:type="dxa"/>
              <w:left w:w="40" w:type="dxa"/>
              <w:bottom w:w="40" w:type="dxa"/>
              <w:right w:w="40" w:type="dxa"/>
            </w:tcMar>
            <w:vAlign w:val="center"/>
          </w:tcPr>
          <w:p w14:paraId="34384F70" w14:textId="36D3E591" w:rsidR="000F5621" w:rsidRPr="005B0B47" w:rsidRDefault="00FD7AE1" w:rsidP="00FA62F9">
            <w:pPr>
              <w:widowControl w:val="0"/>
              <w:jc w:val="center"/>
              <w:rPr>
                <w:sz w:val="20"/>
                <w:szCs w:val="20"/>
              </w:rPr>
            </w:pPr>
            <w:r w:rsidRPr="005B0B47">
              <w:rPr>
                <w:noProof/>
                <w:sz w:val="20"/>
                <w:szCs w:val="20"/>
              </w:rPr>
              <w:drawing>
                <wp:inline distT="114300" distB="114300" distL="114300" distR="114300" wp14:anchorId="7A1ABF38" wp14:editId="58BCEF14">
                  <wp:extent cx="978011" cy="201930"/>
                  <wp:effectExtent l="0" t="0" r="0" b="762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l="10675" r="9739"/>
                          <a:stretch>
                            <a:fillRect/>
                          </a:stretch>
                        </pic:blipFill>
                        <pic:spPr>
                          <a:xfrm>
                            <a:off x="0" y="0"/>
                            <a:ext cx="981012" cy="20255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6F4C390D" w14:textId="46C9B1BB" w:rsidR="000F5621" w:rsidRPr="005B0B47" w:rsidRDefault="00FD7AE1" w:rsidP="00FA62F9">
            <w:pPr>
              <w:widowControl w:val="0"/>
              <w:jc w:val="center"/>
              <w:rPr>
                <w:iCs/>
                <w:sz w:val="20"/>
                <w:szCs w:val="20"/>
              </w:rPr>
            </w:pPr>
            <w:r w:rsidRPr="005B0B47">
              <w:rPr>
                <w:iCs/>
                <w:sz w:val="20"/>
                <w:szCs w:val="20"/>
              </w:rPr>
              <w:t>Garis</w:t>
            </w:r>
          </w:p>
        </w:tc>
        <w:tc>
          <w:tcPr>
            <w:tcW w:w="3583" w:type="dxa"/>
            <w:vMerge w:val="restart"/>
            <w:tcMar>
              <w:top w:w="40" w:type="dxa"/>
              <w:left w:w="40" w:type="dxa"/>
              <w:bottom w:w="40" w:type="dxa"/>
              <w:right w:w="40" w:type="dxa"/>
            </w:tcMar>
            <w:vAlign w:val="center"/>
          </w:tcPr>
          <w:p w14:paraId="5A359EDB" w14:textId="0EA33C49" w:rsidR="000F5621" w:rsidRPr="005B0B47" w:rsidRDefault="00FD7AE1" w:rsidP="00FA62F9">
            <w:pPr>
              <w:widowControl w:val="0"/>
              <w:jc w:val="both"/>
              <w:rPr>
                <w:sz w:val="20"/>
                <w:szCs w:val="20"/>
              </w:rPr>
            </w:pPr>
            <w:r w:rsidRPr="005B0B47">
              <w:rPr>
                <w:sz w:val="20"/>
                <w:szCs w:val="20"/>
              </w:rPr>
              <w:t>Sebagai penghubung antara relasi dengan entitas atau entitas dengan atribut</w:t>
            </w:r>
          </w:p>
        </w:tc>
      </w:tr>
      <w:tr w:rsidR="000F5621" w:rsidRPr="005B0B47" w14:paraId="119FB197" w14:textId="77777777" w:rsidTr="00A052F3">
        <w:trPr>
          <w:trHeight w:val="345"/>
        </w:trPr>
        <w:tc>
          <w:tcPr>
            <w:tcW w:w="645" w:type="dxa"/>
            <w:vMerge/>
            <w:tcMar>
              <w:top w:w="100" w:type="dxa"/>
              <w:left w:w="100" w:type="dxa"/>
              <w:bottom w:w="100" w:type="dxa"/>
              <w:right w:w="100" w:type="dxa"/>
            </w:tcMar>
          </w:tcPr>
          <w:p w14:paraId="128011EE" w14:textId="77777777" w:rsidR="000F5621" w:rsidRPr="005B0B47" w:rsidRDefault="000F5621" w:rsidP="00FA62F9">
            <w:pPr>
              <w:widowControl w:val="0"/>
              <w:rPr>
                <w:sz w:val="20"/>
                <w:szCs w:val="20"/>
              </w:rPr>
            </w:pPr>
          </w:p>
        </w:tc>
        <w:tc>
          <w:tcPr>
            <w:tcW w:w="1740" w:type="dxa"/>
            <w:vMerge/>
            <w:tcMar>
              <w:top w:w="100" w:type="dxa"/>
              <w:left w:w="100" w:type="dxa"/>
              <w:bottom w:w="100" w:type="dxa"/>
              <w:right w:w="100" w:type="dxa"/>
            </w:tcMar>
          </w:tcPr>
          <w:p w14:paraId="563C9679" w14:textId="77777777" w:rsidR="000F5621" w:rsidRPr="005B0B47" w:rsidRDefault="000F5621" w:rsidP="00FA62F9">
            <w:pPr>
              <w:widowControl w:val="0"/>
              <w:rPr>
                <w:sz w:val="20"/>
                <w:szCs w:val="20"/>
              </w:rPr>
            </w:pPr>
          </w:p>
        </w:tc>
        <w:tc>
          <w:tcPr>
            <w:tcW w:w="1965" w:type="dxa"/>
            <w:vMerge/>
            <w:tcMar>
              <w:top w:w="100" w:type="dxa"/>
              <w:left w:w="100" w:type="dxa"/>
              <w:bottom w:w="100" w:type="dxa"/>
              <w:right w:w="100" w:type="dxa"/>
            </w:tcMar>
          </w:tcPr>
          <w:p w14:paraId="6D6596F1" w14:textId="77777777" w:rsidR="000F5621" w:rsidRPr="005B0B47" w:rsidRDefault="000F5621" w:rsidP="00FA62F9">
            <w:pPr>
              <w:widowControl w:val="0"/>
              <w:rPr>
                <w:sz w:val="20"/>
                <w:szCs w:val="20"/>
              </w:rPr>
            </w:pPr>
          </w:p>
        </w:tc>
        <w:tc>
          <w:tcPr>
            <w:tcW w:w="3583" w:type="dxa"/>
            <w:vMerge/>
            <w:tcMar>
              <w:top w:w="100" w:type="dxa"/>
              <w:left w:w="100" w:type="dxa"/>
              <w:bottom w:w="100" w:type="dxa"/>
              <w:right w:w="100" w:type="dxa"/>
            </w:tcMar>
          </w:tcPr>
          <w:p w14:paraId="6D5C8679" w14:textId="77777777" w:rsidR="000F5621" w:rsidRPr="005B0B47" w:rsidRDefault="000F5621" w:rsidP="00ED2A87">
            <w:pPr>
              <w:keepNext/>
              <w:widowControl w:val="0"/>
              <w:rPr>
                <w:sz w:val="20"/>
                <w:szCs w:val="20"/>
              </w:rPr>
            </w:pPr>
          </w:p>
        </w:tc>
      </w:tr>
    </w:tbl>
    <w:p w14:paraId="2C5B4020" w14:textId="0C212BFF" w:rsidR="000F5621" w:rsidRPr="005B0B47" w:rsidRDefault="00ED2A87" w:rsidP="00ED2A87">
      <w:pPr>
        <w:pStyle w:val="Caption"/>
        <w:jc w:val="center"/>
      </w:pPr>
      <w:bookmarkStart w:id="33" w:name="_Toc210929026"/>
      <w:r w:rsidRPr="005B0B47">
        <w:rPr>
          <w:i w:val="0"/>
          <w:iCs w:val="0"/>
          <w:color w:val="auto"/>
          <w:sz w:val="21"/>
          <w:szCs w:val="21"/>
        </w:rPr>
        <w:t>Tabel 2.</w:t>
      </w:r>
      <w:r w:rsidR="00286AC9" w:rsidRPr="005B0B47">
        <w:rPr>
          <w:i w:val="0"/>
          <w:iCs w:val="0"/>
          <w:color w:val="auto"/>
          <w:sz w:val="21"/>
          <w:szCs w:val="21"/>
        </w:rPr>
        <w:fldChar w:fldCharType="begin"/>
      </w:r>
      <w:r w:rsidR="00286AC9" w:rsidRPr="005B0B47">
        <w:rPr>
          <w:i w:val="0"/>
          <w:iCs w:val="0"/>
          <w:color w:val="auto"/>
          <w:sz w:val="21"/>
          <w:szCs w:val="21"/>
        </w:rPr>
        <w:instrText xml:space="preserve"> SEQ Tabel_2. \* ARABIC </w:instrText>
      </w:r>
      <w:r w:rsidR="00286AC9" w:rsidRPr="005B0B47">
        <w:rPr>
          <w:i w:val="0"/>
          <w:iCs w:val="0"/>
          <w:color w:val="auto"/>
          <w:sz w:val="21"/>
          <w:szCs w:val="21"/>
        </w:rPr>
        <w:fldChar w:fldCharType="separate"/>
      </w:r>
      <w:r w:rsidR="00286AC9" w:rsidRPr="005B0B47">
        <w:rPr>
          <w:i w:val="0"/>
          <w:iCs w:val="0"/>
          <w:noProof/>
          <w:color w:val="auto"/>
          <w:sz w:val="21"/>
          <w:szCs w:val="21"/>
        </w:rPr>
        <w:t>2</w:t>
      </w:r>
      <w:r w:rsidR="00286AC9" w:rsidRPr="005B0B47">
        <w:rPr>
          <w:i w:val="0"/>
          <w:iCs w:val="0"/>
          <w:color w:val="auto"/>
          <w:sz w:val="21"/>
          <w:szCs w:val="21"/>
        </w:rPr>
        <w:fldChar w:fldCharType="end"/>
      </w:r>
      <w:r w:rsidRPr="005B0B47">
        <w:rPr>
          <w:color w:val="auto"/>
          <w:sz w:val="21"/>
          <w:szCs w:val="21"/>
        </w:rPr>
        <w:t xml:space="preserve"> </w:t>
      </w:r>
      <w:proofErr w:type="spellStart"/>
      <w:r w:rsidRPr="005B0B47">
        <w:rPr>
          <w:color w:val="auto"/>
          <w:sz w:val="21"/>
          <w:szCs w:val="21"/>
        </w:rPr>
        <w:t>Entity</w:t>
      </w:r>
      <w:proofErr w:type="spellEnd"/>
      <w:r w:rsidRPr="005B0B47">
        <w:rPr>
          <w:color w:val="auto"/>
          <w:sz w:val="21"/>
          <w:szCs w:val="21"/>
        </w:rPr>
        <w:t xml:space="preserve"> </w:t>
      </w:r>
      <w:proofErr w:type="spellStart"/>
      <w:r w:rsidRPr="005B0B47">
        <w:rPr>
          <w:color w:val="auto"/>
          <w:sz w:val="21"/>
          <w:szCs w:val="21"/>
        </w:rPr>
        <w:t>Relationship</w:t>
      </w:r>
      <w:proofErr w:type="spellEnd"/>
      <w:r w:rsidRPr="005B0B47">
        <w:rPr>
          <w:color w:val="auto"/>
          <w:sz w:val="21"/>
          <w:szCs w:val="21"/>
        </w:rPr>
        <w:t xml:space="preserve"> Diagram</w:t>
      </w:r>
      <w:bookmarkEnd w:id="33"/>
    </w:p>
    <w:p w14:paraId="76A5A354" w14:textId="77777777" w:rsidR="00062B37" w:rsidRPr="005B0B47" w:rsidRDefault="00000000" w:rsidP="00FA62F9">
      <w:pPr>
        <w:pStyle w:val="Heading2"/>
        <w:numPr>
          <w:ilvl w:val="0"/>
          <w:numId w:val="5"/>
        </w:numPr>
        <w:spacing w:before="0"/>
        <w:ind w:left="567"/>
        <w:jc w:val="both"/>
      </w:pPr>
      <w:bookmarkStart w:id="34" w:name="_Toc210928953"/>
      <w:proofErr w:type="spellStart"/>
      <w:r w:rsidRPr="005B0B47">
        <w:rPr>
          <w:i/>
        </w:rPr>
        <w:t>Unified</w:t>
      </w:r>
      <w:proofErr w:type="spellEnd"/>
      <w:r w:rsidRPr="005B0B47">
        <w:rPr>
          <w:i/>
        </w:rPr>
        <w:t xml:space="preserve"> Modeling </w:t>
      </w:r>
      <w:proofErr w:type="spellStart"/>
      <w:r w:rsidRPr="005B0B47">
        <w:rPr>
          <w:i/>
        </w:rPr>
        <w:t>Language</w:t>
      </w:r>
      <w:proofErr w:type="spellEnd"/>
      <w:r w:rsidRPr="005B0B47">
        <w:rPr>
          <w:i/>
        </w:rPr>
        <w:t xml:space="preserve"> (UML)</w:t>
      </w:r>
      <w:bookmarkEnd w:id="34"/>
    </w:p>
    <w:p w14:paraId="4B77CE64" w14:textId="58288E9E" w:rsidR="00062B37" w:rsidRPr="005B0B47" w:rsidRDefault="00000000" w:rsidP="00FA62F9">
      <w:pPr>
        <w:ind w:firstLine="720"/>
        <w:jc w:val="both"/>
      </w:pPr>
      <w:r w:rsidRPr="005B0B47">
        <w:rPr>
          <w:i/>
        </w:rPr>
        <w:t>UML</w:t>
      </w:r>
      <w:r w:rsidRPr="005B0B47">
        <w:t xml:space="preserve"> adalah bahasa pemodelan visual yang digunakan untuk merancang, menggambarkan, dan mendokumentasikan sistem perangkat lunak. </w:t>
      </w:r>
      <w:r w:rsidRPr="005B0B47">
        <w:rPr>
          <w:i/>
        </w:rPr>
        <w:t xml:space="preserve">UML </w:t>
      </w:r>
      <w:r w:rsidRPr="005B0B47">
        <w:t xml:space="preserve">membantu pengembang memvisualisasikan arsitektur, alur proses, dan hubungan antar komponen sistem sebelum proses implementasi dimulai. Contoh diagram dalam </w:t>
      </w:r>
      <w:r w:rsidRPr="005B0B47">
        <w:rPr>
          <w:i/>
        </w:rPr>
        <w:t xml:space="preserve">UML </w:t>
      </w:r>
      <w:r w:rsidRPr="005B0B47">
        <w:t xml:space="preserve">meliputi </w:t>
      </w:r>
      <w:r w:rsidRPr="005B0B47">
        <w:rPr>
          <w:i/>
        </w:rPr>
        <w:t xml:space="preserve">Use </w:t>
      </w:r>
      <w:proofErr w:type="spellStart"/>
      <w:r w:rsidRPr="005B0B47">
        <w:rPr>
          <w:i/>
        </w:rPr>
        <w:t>Case</w:t>
      </w:r>
      <w:proofErr w:type="spellEnd"/>
      <w:r w:rsidRPr="005B0B47">
        <w:rPr>
          <w:i/>
        </w:rPr>
        <w:t xml:space="preserve"> Diagram</w:t>
      </w:r>
      <w:r w:rsidRPr="005B0B47">
        <w:t xml:space="preserve">, </w:t>
      </w:r>
      <w:proofErr w:type="spellStart"/>
      <w:r w:rsidRPr="005B0B47">
        <w:rPr>
          <w:i/>
        </w:rPr>
        <w:t>Class</w:t>
      </w:r>
      <w:proofErr w:type="spellEnd"/>
      <w:r w:rsidRPr="005B0B47">
        <w:rPr>
          <w:i/>
        </w:rPr>
        <w:t xml:space="preserve"> Diagram</w:t>
      </w:r>
      <w:r w:rsidRPr="005B0B47">
        <w:t xml:space="preserve">, </w:t>
      </w:r>
      <w:proofErr w:type="spellStart"/>
      <w:r w:rsidRPr="005B0B47">
        <w:rPr>
          <w:i/>
        </w:rPr>
        <w:t>Sequence</w:t>
      </w:r>
      <w:proofErr w:type="spellEnd"/>
      <w:r w:rsidRPr="005B0B47">
        <w:rPr>
          <w:i/>
        </w:rPr>
        <w:t xml:space="preserve"> Diagram</w:t>
      </w:r>
      <w:r w:rsidRPr="005B0B47">
        <w:t xml:space="preserve">, dan </w:t>
      </w:r>
      <w:proofErr w:type="spellStart"/>
      <w:r w:rsidRPr="005B0B47">
        <w:rPr>
          <w:i/>
        </w:rPr>
        <w:t>Activity</w:t>
      </w:r>
      <w:proofErr w:type="spellEnd"/>
      <w:r w:rsidRPr="005B0B47">
        <w:rPr>
          <w:i/>
        </w:rPr>
        <w:t xml:space="preserve"> Diagram</w:t>
      </w:r>
      <w:r w:rsidRPr="005B0B47">
        <w:t xml:space="preserve">. Menurut </w:t>
      </w:r>
      <w:proofErr w:type="spellStart"/>
      <w:r w:rsidRPr="005B0B47">
        <w:t>Pecoraro</w:t>
      </w:r>
      <w:proofErr w:type="spellEnd"/>
      <w:r w:rsidRPr="005B0B47">
        <w:t xml:space="preserve"> &amp; </w:t>
      </w:r>
      <w:proofErr w:type="spellStart"/>
      <w:r w:rsidRPr="005B0B47">
        <w:t>Luzi</w:t>
      </w:r>
      <w:proofErr w:type="spellEnd"/>
      <w:r w:rsidRPr="005B0B47">
        <w:t xml:space="preserve"> </w:t>
      </w:r>
      <w:sdt>
        <w:sdtPr>
          <w:rPr>
            <w:color w:val="000000"/>
          </w:rPr>
          <w:tag w:val="MENDELEY_CITATION_v3_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aXNzdWVkIjp7ImRhdGUtcGFydHMiOltbMjAyMl1dfSwicGFnZSI6IjEzNDU2IiwicHVibGlzaGVyIjoiTURQSSIsImlzc3VlIjoiMjAiLCJ2b2x1bWUiOiIxOSJ9LCJpc1RlbXBvcmFyeSI6ZmFsc2UsInN1cHByZXNzLWF1dGhvciI6ZmFsc2UsImNvbXBvc2l0ZSI6ZmFsc2UsImF1dGhvci1vbmx5IjpmYWxzZX1dfQ=="/>
          <w:id w:val="-1263525894"/>
          <w:placeholder>
            <w:docPart w:val="DefaultPlaceholder_-1854013440"/>
          </w:placeholder>
        </w:sdtPr>
        <w:sdtContent>
          <w:r w:rsidR="002E5A54" w:rsidRPr="005B0B47">
            <w:rPr>
              <w:color w:val="000000"/>
            </w:rPr>
            <w:t>[25]</w:t>
          </w:r>
        </w:sdtContent>
      </w:sdt>
      <w:r w:rsidRPr="005B0B47">
        <w:t xml:space="preserve">, </w:t>
      </w:r>
      <w:r w:rsidRPr="005B0B47">
        <w:rPr>
          <w:i/>
        </w:rPr>
        <w:t xml:space="preserve">UML </w:t>
      </w:r>
      <w:r w:rsidRPr="005B0B47">
        <w:t>merupakan teknik yang diadopsi secara luas untuk menganalisis dan membandingkan proses bisnis, serta mempermudah komunikasi antara pengembang dan pihak non-teknis.</w:t>
      </w:r>
    </w:p>
    <w:p w14:paraId="4E35BC5A" w14:textId="77777777" w:rsidR="00062B37" w:rsidRPr="005B0B47" w:rsidRDefault="00000000" w:rsidP="00FA62F9">
      <w:pPr>
        <w:pStyle w:val="Heading2"/>
        <w:numPr>
          <w:ilvl w:val="0"/>
          <w:numId w:val="5"/>
        </w:numPr>
        <w:spacing w:before="0"/>
        <w:ind w:left="567"/>
        <w:jc w:val="both"/>
      </w:pPr>
      <w:bookmarkStart w:id="35" w:name="_Toc210928954"/>
      <w:r w:rsidRPr="005B0B47">
        <w:rPr>
          <w:i/>
        </w:rPr>
        <w:t xml:space="preserve">Use </w:t>
      </w:r>
      <w:proofErr w:type="spellStart"/>
      <w:r w:rsidRPr="005B0B47">
        <w:rPr>
          <w:i/>
        </w:rPr>
        <w:t>Case</w:t>
      </w:r>
      <w:proofErr w:type="spellEnd"/>
      <w:r w:rsidRPr="005B0B47">
        <w:rPr>
          <w:i/>
        </w:rPr>
        <w:t xml:space="preserve"> Diagram</w:t>
      </w:r>
      <w:bookmarkEnd w:id="35"/>
    </w:p>
    <w:p w14:paraId="3492D205" w14:textId="68DDF1C7" w:rsidR="00062B37" w:rsidRPr="005B0B47" w:rsidRDefault="00000000" w:rsidP="00FA62F9">
      <w:pPr>
        <w:ind w:firstLine="720"/>
        <w:jc w:val="both"/>
      </w:pPr>
      <w:r w:rsidRPr="005B0B47">
        <w:rPr>
          <w:i/>
        </w:rPr>
        <w:t xml:space="preserve">Use </w:t>
      </w:r>
      <w:proofErr w:type="spellStart"/>
      <w:r w:rsidRPr="005B0B47">
        <w:rPr>
          <w:i/>
        </w:rPr>
        <w:t>case</w:t>
      </w:r>
      <w:proofErr w:type="spellEnd"/>
      <w:r w:rsidRPr="005B0B47">
        <w:rPr>
          <w:i/>
        </w:rPr>
        <w:t xml:space="preserve"> diagram</w:t>
      </w:r>
      <w:r w:rsidRPr="005B0B47">
        <w:t xml:space="preserve"> adalah representasi visual dalam </w:t>
      </w:r>
      <w:r w:rsidRPr="005B0B47">
        <w:rPr>
          <w:i/>
        </w:rPr>
        <w:t xml:space="preserve">UML </w:t>
      </w:r>
      <w:r w:rsidRPr="005B0B47">
        <w:t xml:space="preserve">yang menunjukkan interaksi antara aktor (pengguna atau sistem eksternal) dengan sistem, untuk menggambarkan bagaimana suatu sistem digunakan guna mencapai tujuan tertentu. Aktor digambarkan sebagai figur manusia, sementara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digambarkan sebagai oval yang dihubungkan dengan garis untuk memperlihatkan hubungan interaksi. Menurut </w:t>
      </w:r>
      <w:proofErr w:type="spellStart"/>
      <w:r w:rsidRPr="005B0B47">
        <w:t>Rasiban</w:t>
      </w:r>
      <w:proofErr w:type="spellEnd"/>
      <w:r w:rsidRPr="005B0B47">
        <w:t xml:space="preserve"> </w:t>
      </w:r>
      <w:sdt>
        <w:sdtPr>
          <w:rPr>
            <w:color w:val="000000"/>
          </w:rPr>
          <w:tag w:val="MENDELEY_CITATION_v3_eyJjaXRhdGlvbklEIjoiTUVOREVMRVlfQ0lUQVRJT05fZGMxMjQ1NDAtODk3MS00NTA4LThmYjUtNWVlZWU1NTMyN2Qw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
          <w:id w:val="-2052057878"/>
          <w:placeholder>
            <w:docPart w:val="DefaultPlaceholder_-1854013440"/>
          </w:placeholder>
        </w:sdtPr>
        <w:sdtContent>
          <w:r w:rsidR="002E5A54" w:rsidRPr="005B0B47">
            <w:rPr>
              <w:color w:val="000000"/>
            </w:rPr>
            <w:t>[26]</w:t>
          </w:r>
        </w:sdtContent>
      </w:sdt>
      <w:r w:rsidRPr="005B0B47">
        <w:t xml:space="preserve">, </w:t>
      </w:r>
      <w:proofErr w:type="spellStart"/>
      <w:r w:rsidRPr="005B0B47">
        <w:t>use</w:t>
      </w:r>
      <w:proofErr w:type="spellEnd"/>
      <w:r w:rsidRPr="005B0B47">
        <w:t xml:space="preserve"> </w:t>
      </w:r>
      <w:proofErr w:type="spellStart"/>
      <w:r w:rsidRPr="005B0B47">
        <w:t>case</w:t>
      </w:r>
      <w:proofErr w:type="spellEnd"/>
      <w:r w:rsidRPr="005B0B47">
        <w:t xml:space="preserve"> diagram sangat penting dalam memahami kebutuhan fungsional sistem, karena dari diagram ini dapat dipetakan alur interaksi </w:t>
      </w:r>
      <w:r w:rsidRPr="005B0B47">
        <w:rPr>
          <w:i/>
        </w:rPr>
        <w:t xml:space="preserve">admin </w:t>
      </w:r>
      <w:r w:rsidRPr="005B0B47">
        <w:t>maupun petugas pada sistem pelaporan data penjualan, sehingga sistem menjadi lebih jelas dan mudah dipahami sejak tahap awal perancangan.</w:t>
      </w:r>
    </w:p>
    <w:tbl>
      <w:tblPr>
        <w:tblStyle w:val="a1"/>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67"/>
        <w:gridCol w:w="1985"/>
        <w:gridCol w:w="1701"/>
        <w:gridCol w:w="3685"/>
      </w:tblGrid>
      <w:tr w:rsidR="00062B37" w:rsidRPr="005B0B47" w14:paraId="28D350B2" w14:textId="77777777" w:rsidTr="002105B1">
        <w:trPr>
          <w:trHeight w:val="315"/>
        </w:trPr>
        <w:tc>
          <w:tcPr>
            <w:tcW w:w="567" w:type="dxa"/>
            <w:tcMar>
              <w:top w:w="40" w:type="dxa"/>
              <w:left w:w="40" w:type="dxa"/>
              <w:bottom w:w="40" w:type="dxa"/>
              <w:right w:w="40" w:type="dxa"/>
            </w:tcMar>
            <w:vAlign w:val="bottom"/>
          </w:tcPr>
          <w:p w14:paraId="7F8FDC4F" w14:textId="77777777" w:rsidR="00062B37" w:rsidRPr="005B0B47" w:rsidRDefault="00000000" w:rsidP="00FA62F9">
            <w:pPr>
              <w:widowControl w:val="0"/>
              <w:jc w:val="center"/>
              <w:rPr>
                <w:sz w:val="20"/>
                <w:szCs w:val="20"/>
              </w:rPr>
            </w:pPr>
            <w:r w:rsidRPr="005B0B47">
              <w:rPr>
                <w:b/>
                <w:sz w:val="20"/>
                <w:szCs w:val="20"/>
              </w:rPr>
              <w:t>NO</w:t>
            </w:r>
          </w:p>
        </w:tc>
        <w:tc>
          <w:tcPr>
            <w:tcW w:w="1985" w:type="dxa"/>
            <w:tcMar>
              <w:top w:w="40" w:type="dxa"/>
              <w:left w:w="40" w:type="dxa"/>
              <w:bottom w:w="40" w:type="dxa"/>
              <w:right w:w="40" w:type="dxa"/>
            </w:tcMar>
            <w:vAlign w:val="bottom"/>
          </w:tcPr>
          <w:p w14:paraId="4D03C260" w14:textId="77777777" w:rsidR="00062B37" w:rsidRPr="005B0B47" w:rsidRDefault="00000000" w:rsidP="00FA62F9">
            <w:pPr>
              <w:widowControl w:val="0"/>
              <w:jc w:val="center"/>
              <w:rPr>
                <w:sz w:val="20"/>
                <w:szCs w:val="20"/>
              </w:rPr>
            </w:pPr>
            <w:r w:rsidRPr="005B0B47">
              <w:rPr>
                <w:b/>
                <w:sz w:val="20"/>
                <w:szCs w:val="20"/>
              </w:rPr>
              <w:t>GAMBAR</w:t>
            </w:r>
          </w:p>
        </w:tc>
        <w:tc>
          <w:tcPr>
            <w:tcW w:w="1701" w:type="dxa"/>
            <w:tcMar>
              <w:top w:w="40" w:type="dxa"/>
              <w:left w:w="40" w:type="dxa"/>
              <w:bottom w:w="40" w:type="dxa"/>
              <w:right w:w="40" w:type="dxa"/>
            </w:tcMar>
            <w:vAlign w:val="bottom"/>
          </w:tcPr>
          <w:p w14:paraId="2444CA7F" w14:textId="77777777" w:rsidR="00062B37" w:rsidRPr="005B0B47" w:rsidRDefault="00000000" w:rsidP="00FA62F9">
            <w:pPr>
              <w:widowControl w:val="0"/>
              <w:jc w:val="center"/>
              <w:rPr>
                <w:sz w:val="20"/>
                <w:szCs w:val="20"/>
              </w:rPr>
            </w:pPr>
            <w:r w:rsidRPr="005B0B47">
              <w:rPr>
                <w:b/>
                <w:sz w:val="20"/>
                <w:szCs w:val="20"/>
              </w:rPr>
              <w:t>NAMA</w:t>
            </w:r>
          </w:p>
        </w:tc>
        <w:tc>
          <w:tcPr>
            <w:tcW w:w="3685" w:type="dxa"/>
            <w:tcMar>
              <w:top w:w="40" w:type="dxa"/>
              <w:left w:w="40" w:type="dxa"/>
              <w:bottom w:w="40" w:type="dxa"/>
              <w:right w:w="40" w:type="dxa"/>
            </w:tcMar>
            <w:vAlign w:val="bottom"/>
          </w:tcPr>
          <w:p w14:paraId="7E193A02" w14:textId="77777777" w:rsidR="00062B37" w:rsidRPr="005B0B47" w:rsidRDefault="00000000" w:rsidP="00FA62F9">
            <w:pPr>
              <w:widowControl w:val="0"/>
              <w:jc w:val="center"/>
              <w:rPr>
                <w:sz w:val="20"/>
                <w:szCs w:val="20"/>
              </w:rPr>
            </w:pPr>
            <w:r w:rsidRPr="005B0B47">
              <w:rPr>
                <w:b/>
                <w:sz w:val="20"/>
                <w:szCs w:val="20"/>
              </w:rPr>
              <w:t>KETERANGAN</w:t>
            </w:r>
          </w:p>
        </w:tc>
      </w:tr>
      <w:tr w:rsidR="00062B37" w:rsidRPr="005B0B47" w14:paraId="2140CE7D" w14:textId="77777777" w:rsidTr="002105B1">
        <w:trPr>
          <w:trHeight w:val="1145"/>
        </w:trPr>
        <w:tc>
          <w:tcPr>
            <w:tcW w:w="567" w:type="dxa"/>
            <w:vMerge w:val="restart"/>
            <w:tcMar>
              <w:top w:w="40" w:type="dxa"/>
              <w:left w:w="40" w:type="dxa"/>
              <w:bottom w:w="40" w:type="dxa"/>
              <w:right w:w="40" w:type="dxa"/>
            </w:tcMar>
            <w:vAlign w:val="center"/>
          </w:tcPr>
          <w:p w14:paraId="4DCB7AC7" w14:textId="77777777" w:rsidR="00062B37" w:rsidRPr="005B0B47" w:rsidRDefault="00000000" w:rsidP="00FA62F9">
            <w:pPr>
              <w:widowControl w:val="0"/>
              <w:jc w:val="center"/>
              <w:rPr>
                <w:sz w:val="20"/>
                <w:szCs w:val="20"/>
              </w:rPr>
            </w:pPr>
            <w:r w:rsidRPr="005B0B47">
              <w:rPr>
                <w:sz w:val="20"/>
                <w:szCs w:val="20"/>
              </w:rPr>
              <w:t>1</w:t>
            </w:r>
          </w:p>
        </w:tc>
        <w:tc>
          <w:tcPr>
            <w:tcW w:w="1985" w:type="dxa"/>
            <w:vMerge w:val="restart"/>
            <w:tcMar>
              <w:top w:w="100" w:type="dxa"/>
              <w:left w:w="100" w:type="dxa"/>
              <w:bottom w:w="100" w:type="dxa"/>
              <w:right w:w="100" w:type="dxa"/>
            </w:tcMar>
            <w:vAlign w:val="center"/>
          </w:tcPr>
          <w:p w14:paraId="12321464"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2488ADD0" wp14:editId="2A80C48E">
                  <wp:extent cx="361950" cy="542925"/>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61950" cy="542925"/>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2644E99E" w14:textId="77777777" w:rsidR="00062B37" w:rsidRPr="005B0B47" w:rsidRDefault="00000000" w:rsidP="00FA62F9">
            <w:pPr>
              <w:widowControl w:val="0"/>
              <w:jc w:val="center"/>
              <w:rPr>
                <w:i/>
              </w:rPr>
            </w:pPr>
            <w:proofErr w:type="spellStart"/>
            <w:r w:rsidRPr="005B0B47">
              <w:rPr>
                <w:i/>
              </w:rPr>
              <w:t>Actor</w:t>
            </w:r>
            <w:proofErr w:type="spellEnd"/>
          </w:p>
        </w:tc>
        <w:tc>
          <w:tcPr>
            <w:tcW w:w="3685" w:type="dxa"/>
            <w:vMerge w:val="restart"/>
            <w:tcMar>
              <w:top w:w="40" w:type="dxa"/>
              <w:left w:w="40" w:type="dxa"/>
              <w:bottom w:w="40" w:type="dxa"/>
              <w:right w:w="40" w:type="dxa"/>
            </w:tcMar>
            <w:vAlign w:val="center"/>
          </w:tcPr>
          <w:p w14:paraId="3CC30919" w14:textId="77777777" w:rsidR="00062B37" w:rsidRPr="005B0B47" w:rsidRDefault="00000000" w:rsidP="00FA62F9">
            <w:pPr>
              <w:widowControl w:val="0"/>
              <w:jc w:val="both"/>
            </w:pPr>
            <w:r w:rsidRPr="005B0B47">
              <w:t>Orang, proses atau sistem lain yang berinteraksi dengan sistem informasi yang akan dibuat di luar sistem informasi itu sendiri.</w:t>
            </w:r>
          </w:p>
        </w:tc>
      </w:tr>
      <w:tr w:rsidR="00062B37" w:rsidRPr="005B0B47" w14:paraId="4980E1D6" w14:textId="77777777" w:rsidTr="002105B1">
        <w:trPr>
          <w:trHeight w:val="345"/>
        </w:trPr>
        <w:tc>
          <w:tcPr>
            <w:tcW w:w="567" w:type="dxa"/>
            <w:vMerge/>
            <w:tcMar>
              <w:top w:w="100" w:type="dxa"/>
              <w:left w:w="100" w:type="dxa"/>
              <w:bottom w:w="100" w:type="dxa"/>
              <w:right w:w="100" w:type="dxa"/>
            </w:tcMar>
          </w:tcPr>
          <w:p w14:paraId="4E3E530C"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4804D1B2"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7BED6770"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5DA6225B" w14:textId="77777777" w:rsidR="00062B37" w:rsidRPr="005B0B47" w:rsidRDefault="00062B37" w:rsidP="00FA62F9">
            <w:pPr>
              <w:widowControl w:val="0"/>
              <w:rPr>
                <w:sz w:val="20"/>
                <w:szCs w:val="20"/>
              </w:rPr>
            </w:pPr>
          </w:p>
        </w:tc>
      </w:tr>
      <w:tr w:rsidR="00062B37" w:rsidRPr="005B0B47" w14:paraId="3660622B" w14:textId="77777777" w:rsidTr="002105B1">
        <w:trPr>
          <w:trHeight w:val="1085"/>
        </w:trPr>
        <w:tc>
          <w:tcPr>
            <w:tcW w:w="567" w:type="dxa"/>
            <w:vMerge w:val="restart"/>
            <w:tcMar>
              <w:top w:w="40" w:type="dxa"/>
              <w:left w:w="40" w:type="dxa"/>
              <w:bottom w:w="40" w:type="dxa"/>
              <w:right w:w="40" w:type="dxa"/>
            </w:tcMar>
            <w:vAlign w:val="center"/>
          </w:tcPr>
          <w:p w14:paraId="7064B458" w14:textId="77777777" w:rsidR="00062B37" w:rsidRPr="005B0B47" w:rsidRDefault="00000000" w:rsidP="00FA62F9">
            <w:pPr>
              <w:widowControl w:val="0"/>
              <w:jc w:val="center"/>
              <w:rPr>
                <w:sz w:val="20"/>
                <w:szCs w:val="20"/>
              </w:rPr>
            </w:pPr>
            <w:r w:rsidRPr="005B0B47">
              <w:rPr>
                <w:sz w:val="20"/>
                <w:szCs w:val="20"/>
              </w:rPr>
              <w:t>2</w:t>
            </w:r>
          </w:p>
        </w:tc>
        <w:tc>
          <w:tcPr>
            <w:tcW w:w="1985" w:type="dxa"/>
            <w:vMerge w:val="restart"/>
            <w:tcMar>
              <w:top w:w="100" w:type="dxa"/>
              <w:left w:w="100" w:type="dxa"/>
              <w:bottom w:w="100" w:type="dxa"/>
              <w:right w:w="100" w:type="dxa"/>
            </w:tcMar>
            <w:vAlign w:val="center"/>
          </w:tcPr>
          <w:p w14:paraId="6267797F"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290133B5" wp14:editId="2E298278">
                  <wp:extent cx="990600" cy="198418"/>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t="25172" r="9739" b="30291"/>
                          <a:stretch>
                            <a:fillRect/>
                          </a:stretch>
                        </pic:blipFill>
                        <pic:spPr>
                          <a:xfrm>
                            <a:off x="0" y="0"/>
                            <a:ext cx="990600" cy="198418"/>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36ACDBC6" w14:textId="77777777" w:rsidR="00062B37" w:rsidRPr="005B0B47" w:rsidRDefault="00000000" w:rsidP="00FA62F9">
            <w:pPr>
              <w:widowControl w:val="0"/>
              <w:jc w:val="center"/>
              <w:rPr>
                <w:i/>
              </w:rPr>
            </w:pPr>
            <w:proofErr w:type="spellStart"/>
            <w:r w:rsidRPr="005B0B47">
              <w:rPr>
                <w:i/>
              </w:rPr>
              <w:t>Dependency</w:t>
            </w:r>
            <w:proofErr w:type="spellEnd"/>
          </w:p>
        </w:tc>
        <w:tc>
          <w:tcPr>
            <w:tcW w:w="3685" w:type="dxa"/>
            <w:vMerge w:val="restart"/>
            <w:tcMar>
              <w:top w:w="40" w:type="dxa"/>
              <w:left w:w="40" w:type="dxa"/>
              <w:bottom w:w="40" w:type="dxa"/>
              <w:right w:w="40" w:type="dxa"/>
            </w:tcMar>
            <w:vAlign w:val="center"/>
          </w:tcPr>
          <w:p w14:paraId="2077FE38" w14:textId="77777777" w:rsidR="00062B37" w:rsidRPr="005B0B47" w:rsidRDefault="00000000" w:rsidP="00FA62F9">
            <w:pPr>
              <w:widowControl w:val="0"/>
              <w:jc w:val="both"/>
            </w:pPr>
            <w:r w:rsidRPr="005B0B47">
              <w:t xml:space="preserve">Hubungan </w:t>
            </w:r>
            <w:proofErr w:type="spellStart"/>
            <w:r w:rsidRPr="005B0B47">
              <w:t>dimana</w:t>
            </w:r>
            <w:proofErr w:type="spellEnd"/>
            <w:r w:rsidRPr="005B0B47">
              <w:t xml:space="preserve"> perubahan yang terjadi pada suatu elemen mandiri (</w:t>
            </w:r>
            <w:proofErr w:type="spellStart"/>
            <w:r w:rsidRPr="005B0B47">
              <w:rPr>
                <w:i/>
              </w:rPr>
              <w:t>independent</w:t>
            </w:r>
            <w:proofErr w:type="spellEnd"/>
            <w:r w:rsidRPr="005B0B47">
              <w:t>) akan mempengaruhi elemen yang bergantung padanya elemen yang tidak mandiri (</w:t>
            </w:r>
            <w:proofErr w:type="spellStart"/>
            <w:r w:rsidRPr="005B0B47">
              <w:rPr>
                <w:i/>
              </w:rPr>
              <w:t>independent</w:t>
            </w:r>
            <w:proofErr w:type="spellEnd"/>
            <w:r w:rsidRPr="005B0B47">
              <w:t>).</w:t>
            </w:r>
          </w:p>
        </w:tc>
      </w:tr>
      <w:tr w:rsidR="00062B37" w:rsidRPr="005B0B47" w14:paraId="776030FD" w14:textId="77777777" w:rsidTr="002105B1">
        <w:trPr>
          <w:trHeight w:val="345"/>
        </w:trPr>
        <w:tc>
          <w:tcPr>
            <w:tcW w:w="567" w:type="dxa"/>
            <w:vMerge/>
            <w:tcMar>
              <w:top w:w="100" w:type="dxa"/>
              <w:left w:w="100" w:type="dxa"/>
              <w:bottom w:w="100" w:type="dxa"/>
              <w:right w:w="100" w:type="dxa"/>
            </w:tcMar>
          </w:tcPr>
          <w:p w14:paraId="2AA2CB76"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42643E6A"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1ABB4C77"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1E71308C" w14:textId="77777777" w:rsidR="00062B37" w:rsidRPr="005B0B47" w:rsidRDefault="00062B37" w:rsidP="00FA62F9">
            <w:pPr>
              <w:widowControl w:val="0"/>
              <w:rPr>
                <w:sz w:val="20"/>
                <w:szCs w:val="20"/>
              </w:rPr>
            </w:pPr>
          </w:p>
        </w:tc>
      </w:tr>
      <w:tr w:rsidR="00062B37" w:rsidRPr="005B0B47" w14:paraId="5AD69687" w14:textId="77777777" w:rsidTr="002105B1">
        <w:trPr>
          <w:trHeight w:val="1040"/>
        </w:trPr>
        <w:tc>
          <w:tcPr>
            <w:tcW w:w="567" w:type="dxa"/>
            <w:vMerge w:val="restart"/>
            <w:tcMar>
              <w:top w:w="40" w:type="dxa"/>
              <w:left w:w="40" w:type="dxa"/>
              <w:bottom w:w="40" w:type="dxa"/>
              <w:right w:w="40" w:type="dxa"/>
            </w:tcMar>
            <w:vAlign w:val="center"/>
          </w:tcPr>
          <w:p w14:paraId="40445AB6" w14:textId="77777777" w:rsidR="00062B37" w:rsidRPr="005B0B47" w:rsidRDefault="00000000" w:rsidP="00FA62F9">
            <w:pPr>
              <w:widowControl w:val="0"/>
              <w:jc w:val="center"/>
              <w:rPr>
                <w:sz w:val="20"/>
                <w:szCs w:val="20"/>
              </w:rPr>
            </w:pPr>
            <w:r w:rsidRPr="005B0B47">
              <w:rPr>
                <w:sz w:val="20"/>
                <w:szCs w:val="20"/>
              </w:rPr>
              <w:t>3</w:t>
            </w:r>
          </w:p>
        </w:tc>
        <w:tc>
          <w:tcPr>
            <w:tcW w:w="1985" w:type="dxa"/>
            <w:vMerge w:val="restart"/>
            <w:tcMar>
              <w:top w:w="100" w:type="dxa"/>
              <w:left w:w="100" w:type="dxa"/>
              <w:bottom w:w="100" w:type="dxa"/>
              <w:right w:w="100" w:type="dxa"/>
            </w:tcMar>
            <w:vAlign w:val="center"/>
          </w:tcPr>
          <w:p w14:paraId="1958DB40"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097EF5A9" wp14:editId="66A3137B">
                  <wp:extent cx="952500" cy="190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l="8940" t="25384" r="4521" b="23847"/>
                          <a:stretch>
                            <a:fillRect/>
                          </a:stretch>
                        </pic:blipFill>
                        <pic:spPr>
                          <a:xfrm>
                            <a:off x="0" y="0"/>
                            <a:ext cx="952500" cy="1905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00DFE5A5" w14:textId="77777777" w:rsidR="00062B37" w:rsidRPr="005B0B47" w:rsidRDefault="00000000" w:rsidP="00FA62F9">
            <w:pPr>
              <w:widowControl w:val="0"/>
              <w:jc w:val="center"/>
              <w:rPr>
                <w:i/>
              </w:rPr>
            </w:pPr>
            <w:proofErr w:type="spellStart"/>
            <w:r w:rsidRPr="005B0B47">
              <w:rPr>
                <w:i/>
              </w:rPr>
              <w:t>Generalization</w:t>
            </w:r>
            <w:proofErr w:type="spellEnd"/>
          </w:p>
        </w:tc>
        <w:tc>
          <w:tcPr>
            <w:tcW w:w="3685" w:type="dxa"/>
            <w:vMerge w:val="restart"/>
            <w:tcMar>
              <w:top w:w="40" w:type="dxa"/>
              <w:left w:w="40" w:type="dxa"/>
              <w:bottom w:w="40" w:type="dxa"/>
              <w:right w:w="40" w:type="dxa"/>
            </w:tcMar>
            <w:vAlign w:val="center"/>
          </w:tcPr>
          <w:p w14:paraId="287991AE" w14:textId="77777777" w:rsidR="00062B37" w:rsidRPr="005B0B47" w:rsidRDefault="00000000" w:rsidP="00FA62F9">
            <w:pPr>
              <w:widowControl w:val="0"/>
              <w:jc w:val="both"/>
            </w:pPr>
            <w:r w:rsidRPr="005B0B47">
              <w:t>Hubungan generalisasi dan spesialisasi (</w:t>
            </w:r>
            <w:proofErr w:type="spellStart"/>
            <w:r w:rsidRPr="005B0B47">
              <w:t>umumkhusus</w:t>
            </w:r>
            <w:proofErr w:type="spellEnd"/>
            <w:r w:rsidRPr="005B0B47">
              <w:t xml:space="preserve">) antar dua buah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w:t>
            </w:r>
            <w:proofErr w:type="spellStart"/>
            <w:r w:rsidRPr="005B0B47">
              <w:t>dimana</w:t>
            </w:r>
            <w:proofErr w:type="spellEnd"/>
            <w:r w:rsidRPr="005B0B47">
              <w:t xml:space="preserve"> fungsi yang satu adalah fungsi yang lebih umum dari yang lainnya.</w:t>
            </w:r>
          </w:p>
        </w:tc>
      </w:tr>
      <w:tr w:rsidR="00062B37" w:rsidRPr="005B0B47" w14:paraId="5DDDF576" w14:textId="77777777" w:rsidTr="002105B1">
        <w:trPr>
          <w:trHeight w:val="345"/>
        </w:trPr>
        <w:tc>
          <w:tcPr>
            <w:tcW w:w="567" w:type="dxa"/>
            <w:vMerge/>
            <w:tcMar>
              <w:top w:w="100" w:type="dxa"/>
              <w:left w:w="100" w:type="dxa"/>
              <w:bottom w:w="100" w:type="dxa"/>
              <w:right w:w="100" w:type="dxa"/>
            </w:tcMar>
          </w:tcPr>
          <w:p w14:paraId="7559A7F9"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0B8DE569"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5DA69AA0"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5B86CFC7" w14:textId="77777777" w:rsidR="00062B37" w:rsidRPr="005B0B47" w:rsidRDefault="00062B37" w:rsidP="00FA62F9">
            <w:pPr>
              <w:widowControl w:val="0"/>
              <w:rPr>
                <w:sz w:val="20"/>
                <w:szCs w:val="20"/>
              </w:rPr>
            </w:pPr>
          </w:p>
        </w:tc>
      </w:tr>
      <w:tr w:rsidR="00062B37" w:rsidRPr="005B0B47" w14:paraId="45C6619A" w14:textId="77777777" w:rsidTr="002105B1">
        <w:trPr>
          <w:trHeight w:val="1295"/>
        </w:trPr>
        <w:tc>
          <w:tcPr>
            <w:tcW w:w="567" w:type="dxa"/>
            <w:vMerge w:val="restart"/>
            <w:tcMar>
              <w:top w:w="40" w:type="dxa"/>
              <w:left w:w="40" w:type="dxa"/>
              <w:bottom w:w="40" w:type="dxa"/>
              <w:right w:w="40" w:type="dxa"/>
            </w:tcMar>
            <w:vAlign w:val="center"/>
          </w:tcPr>
          <w:p w14:paraId="271E867C" w14:textId="77777777" w:rsidR="00062B37" w:rsidRPr="005B0B47" w:rsidRDefault="00000000" w:rsidP="00FA62F9">
            <w:pPr>
              <w:widowControl w:val="0"/>
              <w:jc w:val="center"/>
              <w:rPr>
                <w:sz w:val="20"/>
                <w:szCs w:val="20"/>
              </w:rPr>
            </w:pPr>
            <w:r w:rsidRPr="005B0B47">
              <w:rPr>
                <w:sz w:val="20"/>
                <w:szCs w:val="20"/>
              </w:rPr>
              <w:t>4</w:t>
            </w:r>
          </w:p>
        </w:tc>
        <w:tc>
          <w:tcPr>
            <w:tcW w:w="1985" w:type="dxa"/>
            <w:vMerge w:val="restart"/>
            <w:tcMar>
              <w:top w:w="100" w:type="dxa"/>
              <w:left w:w="100" w:type="dxa"/>
              <w:bottom w:w="100" w:type="dxa"/>
              <w:right w:w="100" w:type="dxa"/>
            </w:tcMar>
            <w:vAlign w:val="center"/>
          </w:tcPr>
          <w:p w14:paraId="591A1BFC"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192F53A4" wp14:editId="47A87B04">
                  <wp:extent cx="1095375" cy="114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1095375" cy="1143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59B083B0" w14:textId="77777777" w:rsidR="00062B37" w:rsidRPr="005B0B47" w:rsidRDefault="00000000" w:rsidP="00FA62F9">
            <w:pPr>
              <w:widowControl w:val="0"/>
              <w:jc w:val="center"/>
              <w:rPr>
                <w:i/>
              </w:rPr>
            </w:pPr>
            <w:proofErr w:type="spellStart"/>
            <w:r w:rsidRPr="005B0B47">
              <w:rPr>
                <w:i/>
              </w:rPr>
              <w:t>Include</w:t>
            </w:r>
            <w:proofErr w:type="spellEnd"/>
          </w:p>
        </w:tc>
        <w:tc>
          <w:tcPr>
            <w:tcW w:w="3685" w:type="dxa"/>
            <w:vMerge w:val="restart"/>
            <w:tcMar>
              <w:top w:w="40" w:type="dxa"/>
              <w:left w:w="40" w:type="dxa"/>
              <w:bottom w:w="40" w:type="dxa"/>
              <w:right w:w="40" w:type="dxa"/>
            </w:tcMar>
            <w:vAlign w:val="center"/>
          </w:tcPr>
          <w:p w14:paraId="63B8DB6A" w14:textId="77777777" w:rsidR="00062B37" w:rsidRPr="005B0B47" w:rsidRDefault="00000000" w:rsidP="00FA62F9">
            <w:pPr>
              <w:widowControl w:val="0"/>
              <w:jc w:val="both"/>
            </w:pPr>
            <w:r w:rsidRPr="005B0B47">
              <w:t xml:space="preserve">Relasi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tambahan ke sebuah </w:t>
            </w:r>
            <w:proofErr w:type="spellStart"/>
            <w:r w:rsidRPr="005B0B47">
              <w:rPr>
                <w:i/>
              </w:rPr>
              <w:t>use</w:t>
            </w:r>
            <w:proofErr w:type="spellEnd"/>
            <w:r w:rsidRPr="005B0B47">
              <w:rPr>
                <w:i/>
              </w:rPr>
              <w:t xml:space="preserve"> </w:t>
            </w:r>
            <w:proofErr w:type="spellStart"/>
            <w:r w:rsidRPr="005B0B47">
              <w:rPr>
                <w:i/>
              </w:rPr>
              <w:t>cas</w:t>
            </w:r>
            <w:r w:rsidRPr="005B0B47">
              <w:t>e</w:t>
            </w:r>
            <w:proofErr w:type="spellEnd"/>
            <w:r w:rsidRPr="005B0B47">
              <w:t xml:space="preserve"> </w:t>
            </w:r>
            <w:proofErr w:type="spellStart"/>
            <w:r w:rsidRPr="005B0B47">
              <w:t>dimana</w:t>
            </w:r>
            <w:proofErr w:type="spellEnd"/>
            <w:r w:rsidRPr="005B0B47">
              <w:t xml:space="preserve">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yang ditambahkan memerlukan </w:t>
            </w:r>
            <w:proofErr w:type="spellStart"/>
            <w:r w:rsidRPr="005B0B47">
              <w:rPr>
                <w:i/>
              </w:rPr>
              <w:t>use</w:t>
            </w:r>
            <w:proofErr w:type="spellEnd"/>
            <w:r w:rsidRPr="005B0B47">
              <w:rPr>
                <w:i/>
              </w:rPr>
              <w:t xml:space="preserve"> </w:t>
            </w:r>
            <w:proofErr w:type="spellStart"/>
            <w:r w:rsidRPr="005B0B47">
              <w:rPr>
                <w:i/>
              </w:rPr>
              <w:t>case</w:t>
            </w:r>
            <w:proofErr w:type="spellEnd"/>
            <w:r w:rsidRPr="005B0B47">
              <w:rPr>
                <w:i/>
              </w:rPr>
              <w:t xml:space="preserve"> </w:t>
            </w:r>
            <w:r w:rsidRPr="005B0B47">
              <w:t>ini untuk menjalankan fungsinya.</w:t>
            </w:r>
          </w:p>
        </w:tc>
      </w:tr>
      <w:tr w:rsidR="00062B37" w:rsidRPr="005B0B47" w14:paraId="6366B19C" w14:textId="77777777" w:rsidTr="002105B1">
        <w:trPr>
          <w:trHeight w:val="345"/>
        </w:trPr>
        <w:tc>
          <w:tcPr>
            <w:tcW w:w="567" w:type="dxa"/>
            <w:vMerge/>
            <w:tcMar>
              <w:top w:w="100" w:type="dxa"/>
              <w:left w:w="100" w:type="dxa"/>
              <w:bottom w:w="100" w:type="dxa"/>
              <w:right w:w="100" w:type="dxa"/>
            </w:tcMar>
          </w:tcPr>
          <w:p w14:paraId="669B2098"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683E4447"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37CE4890"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7FC27DF2" w14:textId="77777777" w:rsidR="00062B37" w:rsidRPr="005B0B47" w:rsidRDefault="00062B37" w:rsidP="00FA62F9">
            <w:pPr>
              <w:widowControl w:val="0"/>
              <w:rPr>
                <w:sz w:val="20"/>
                <w:szCs w:val="20"/>
              </w:rPr>
            </w:pPr>
          </w:p>
        </w:tc>
      </w:tr>
      <w:tr w:rsidR="00062B37" w:rsidRPr="005B0B47" w14:paraId="6E159B50" w14:textId="77777777" w:rsidTr="002105B1">
        <w:trPr>
          <w:trHeight w:val="1385"/>
        </w:trPr>
        <w:tc>
          <w:tcPr>
            <w:tcW w:w="567" w:type="dxa"/>
            <w:vMerge w:val="restart"/>
            <w:tcMar>
              <w:top w:w="40" w:type="dxa"/>
              <w:left w:w="40" w:type="dxa"/>
              <w:bottom w:w="40" w:type="dxa"/>
              <w:right w:w="40" w:type="dxa"/>
            </w:tcMar>
            <w:vAlign w:val="center"/>
          </w:tcPr>
          <w:p w14:paraId="75B8A1E2" w14:textId="77777777" w:rsidR="00062B37" w:rsidRPr="005B0B47" w:rsidRDefault="00000000" w:rsidP="00FA62F9">
            <w:pPr>
              <w:widowControl w:val="0"/>
              <w:jc w:val="center"/>
              <w:rPr>
                <w:sz w:val="20"/>
                <w:szCs w:val="20"/>
              </w:rPr>
            </w:pPr>
            <w:r w:rsidRPr="005B0B47">
              <w:rPr>
                <w:sz w:val="20"/>
                <w:szCs w:val="20"/>
              </w:rPr>
              <w:t>5</w:t>
            </w:r>
          </w:p>
        </w:tc>
        <w:tc>
          <w:tcPr>
            <w:tcW w:w="1985" w:type="dxa"/>
            <w:vMerge w:val="restart"/>
            <w:tcMar>
              <w:top w:w="100" w:type="dxa"/>
              <w:left w:w="100" w:type="dxa"/>
              <w:bottom w:w="100" w:type="dxa"/>
              <w:right w:w="100" w:type="dxa"/>
            </w:tcMar>
            <w:vAlign w:val="center"/>
          </w:tcPr>
          <w:p w14:paraId="472750BD"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25842A63" wp14:editId="5A5ADAF3">
                  <wp:extent cx="1095375" cy="1397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1095375" cy="1397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4A514364" w14:textId="77777777" w:rsidR="00062B37" w:rsidRPr="005B0B47" w:rsidRDefault="00000000" w:rsidP="00FA62F9">
            <w:pPr>
              <w:widowControl w:val="0"/>
              <w:jc w:val="center"/>
              <w:rPr>
                <w:i/>
              </w:rPr>
            </w:pPr>
            <w:proofErr w:type="spellStart"/>
            <w:r w:rsidRPr="005B0B47">
              <w:rPr>
                <w:i/>
              </w:rPr>
              <w:t>Extend</w:t>
            </w:r>
            <w:proofErr w:type="spellEnd"/>
          </w:p>
        </w:tc>
        <w:tc>
          <w:tcPr>
            <w:tcW w:w="3685" w:type="dxa"/>
            <w:vMerge w:val="restart"/>
            <w:tcMar>
              <w:top w:w="40" w:type="dxa"/>
              <w:left w:w="40" w:type="dxa"/>
              <w:bottom w:w="40" w:type="dxa"/>
              <w:right w:w="40" w:type="dxa"/>
            </w:tcMar>
            <w:vAlign w:val="center"/>
          </w:tcPr>
          <w:p w14:paraId="2A934047" w14:textId="77777777" w:rsidR="00062B37" w:rsidRPr="005B0B47" w:rsidRDefault="00000000" w:rsidP="00FA62F9">
            <w:pPr>
              <w:widowControl w:val="0"/>
              <w:jc w:val="both"/>
            </w:pPr>
            <w:r w:rsidRPr="005B0B47">
              <w:t xml:space="preserve">Relasi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tambahan ke sebuah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w:t>
            </w:r>
            <w:proofErr w:type="spellStart"/>
            <w:r w:rsidRPr="005B0B47">
              <w:t>dimana</w:t>
            </w:r>
            <w:proofErr w:type="spellEnd"/>
            <w:r w:rsidRPr="005B0B47">
              <w:t xml:space="preserve">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yang ditambahkan dapat berdiri sendiri. </w:t>
            </w:r>
          </w:p>
        </w:tc>
      </w:tr>
      <w:tr w:rsidR="00062B37" w:rsidRPr="005B0B47" w14:paraId="3DE7C8E8" w14:textId="77777777" w:rsidTr="002105B1">
        <w:trPr>
          <w:trHeight w:val="345"/>
        </w:trPr>
        <w:tc>
          <w:tcPr>
            <w:tcW w:w="567" w:type="dxa"/>
            <w:vMerge/>
            <w:tcMar>
              <w:top w:w="100" w:type="dxa"/>
              <w:left w:w="100" w:type="dxa"/>
              <w:bottom w:w="100" w:type="dxa"/>
              <w:right w:w="100" w:type="dxa"/>
            </w:tcMar>
          </w:tcPr>
          <w:p w14:paraId="4DF43CC1"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2DCB9926"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76BF02E5"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18DEFEF5" w14:textId="77777777" w:rsidR="00062B37" w:rsidRPr="005B0B47" w:rsidRDefault="00062B37" w:rsidP="00FA62F9">
            <w:pPr>
              <w:widowControl w:val="0"/>
              <w:rPr>
                <w:sz w:val="20"/>
                <w:szCs w:val="20"/>
              </w:rPr>
            </w:pPr>
          </w:p>
        </w:tc>
      </w:tr>
      <w:tr w:rsidR="00062B37" w:rsidRPr="005B0B47" w14:paraId="3558C6A8" w14:textId="77777777" w:rsidTr="002105B1">
        <w:trPr>
          <w:trHeight w:val="1100"/>
        </w:trPr>
        <w:tc>
          <w:tcPr>
            <w:tcW w:w="567" w:type="dxa"/>
            <w:vMerge w:val="restart"/>
            <w:tcMar>
              <w:top w:w="40" w:type="dxa"/>
              <w:left w:w="40" w:type="dxa"/>
              <w:bottom w:w="40" w:type="dxa"/>
              <w:right w:w="40" w:type="dxa"/>
            </w:tcMar>
            <w:vAlign w:val="center"/>
          </w:tcPr>
          <w:p w14:paraId="00134633" w14:textId="77777777" w:rsidR="00062B37" w:rsidRPr="005B0B47" w:rsidRDefault="00000000" w:rsidP="00FA62F9">
            <w:pPr>
              <w:widowControl w:val="0"/>
              <w:jc w:val="center"/>
              <w:rPr>
                <w:sz w:val="20"/>
                <w:szCs w:val="20"/>
              </w:rPr>
            </w:pPr>
            <w:r w:rsidRPr="005B0B47">
              <w:rPr>
                <w:sz w:val="20"/>
                <w:szCs w:val="20"/>
              </w:rPr>
              <w:t>6</w:t>
            </w:r>
          </w:p>
        </w:tc>
        <w:tc>
          <w:tcPr>
            <w:tcW w:w="1985" w:type="dxa"/>
            <w:vMerge w:val="restart"/>
            <w:tcMar>
              <w:top w:w="100" w:type="dxa"/>
              <w:left w:w="100" w:type="dxa"/>
              <w:bottom w:w="100" w:type="dxa"/>
              <w:right w:w="100" w:type="dxa"/>
            </w:tcMar>
            <w:vAlign w:val="center"/>
          </w:tcPr>
          <w:p w14:paraId="7E78C4CD"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6A8E84F3" wp14:editId="788F54F6">
                  <wp:extent cx="873443" cy="2286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l="10675" r="9739"/>
                          <a:stretch>
                            <a:fillRect/>
                          </a:stretch>
                        </pic:blipFill>
                        <pic:spPr>
                          <a:xfrm>
                            <a:off x="0" y="0"/>
                            <a:ext cx="873443" cy="2286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7A22E81A" w14:textId="77777777" w:rsidR="00062B37" w:rsidRPr="005B0B47" w:rsidRDefault="00000000" w:rsidP="00FA62F9">
            <w:pPr>
              <w:widowControl w:val="0"/>
              <w:jc w:val="center"/>
              <w:rPr>
                <w:i/>
              </w:rPr>
            </w:pPr>
            <w:proofErr w:type="spellStart"/>
            <w:r w:rsidRPr="005B0B47">
              <w:rPr>
                <w:i/>
              </w:rPr>
              <w:t>Association</w:t>
            </w:r>
            <w:proofErr w:type="spellEnd"/>
          </w:p>
        </w:tc>
        <w:tc>
          <w:tcPr>
            <w:tcW w:w="3685" w:type="dxa"/>
            <w:vMerge w:val="restart"/>
            <w:tcMar>
              <w:top w:w="40" w:type="dxa"/>
              <w:left w:w="40" w:type="dxa"/>
              <w:bottom w:w="40" w:type="dxa"/>
              <w:right w:w="40" w:type="dxa"/>
            </w:tcMar>
            <w:vAlign w:val="center"/>
          </w:tcPr>
          <w:p w14:paraId="282F3032" w14:textId="77777777" w:rsidR="00062B37" w:rsidRPr="005B0B47" w:rsidRDefault="00000000" w:rsidP="00FA62F9">
            <w:pPr>
              <w:widowControl w:val="0"/>
              <w:jc w:val="both"/>
              <w:rPr>
                <w:i/>
              </w:rPr>
            </w:pPr>
            <w:r w:rsidRPr="005B0B47">
              <w:t xml:space="preserve">Komunikasi antar </w:t>
            </w:r>
            <w:r w:rsidRPr="005B0B47">
              <w:rPr>
                <w:i/>
              </w:rPr>
              <w:t>aktor</w:t>
            </w:r>
            <w:r w:rsidRPr="005B0B47">
              <w:t xml:space="preserve"> dan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yang berpartisipasi pada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atau</w:t>
            </w:r>
            <w:r w:rsidRPr="005B0B47">
              <w:rPr>
                <w:i/>
              </w:rPr>
              <w:t xml:space="preserve">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memiliki interaksi dengan </w:t>
            </w:r>
            <w:r w:rsidRPr="005B0B47">
              <w:rPr>
                <w:i/>
              </w:rPr>
              <w:t xml:space="preserve">aktor. </w:t>
            </w:r>
          </w:p>
        </w:tc>
      </w:tr>
      <w:tr w:rsidR="00062B37" w:rsidRPr="005B0B47" w14:paraId="0DEB259E" w14:textId="77777777" w:rsidTr="002105B1">
        <w:trPr>
          <w:trHeight w:val="345"/>
        </w:trPr>
        <w:tc>
          <w:tcPr>
            <w:tcW w:w="567" w:type="dxa"/>
            <w:vMerge/>
            <w:tcMar>
              <w:top w:w="100" w:type="dxa"/>
              <w:left w:w="100" w:type="dxa"/>
              <w:bottom w:w="100" w:type="dxa"/>
              <w:right w:w="100" w:type="dxa"/>
            </w:tcMar>
          </w:tcPr>
          <w:p w14:paraId="29C9E25D"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40FDE0A1"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669F47F8"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0798D9E0" w14:textId="77777777" w:rsidR="00062B37" w:rsidRPr="005B0B47" w:rsidRDefault="00062B37" w:rsidP="00FA62F9">
            <w:pPr>
              <w:widowControl w:val="0"/>
              <w:rPr>
                <w:sz w:val="20"/>
                <w:szCs w:val="20"/>
              </w:rPr>
            </w:pPr>
          </w:p>
        </w:tc>
      </w:tr>
      <w:tr w:rsidR="00062B37" w:rsidRPr="005B0B47" w14:paraId="39E21B24" w14:textId="77777777" w:rsidTr="002105B1">
        <w:trPr>
          <w:trHeight w:val="1220"/>
        </w:trPr>
        <w:tc>
          <w:tcPr>
            <w:tcW w:w="567" w:type="dxa"/>
            <w:vMerge w:val="restart"/>
            <w:tcMar>
              <w:top w:w="40" w:type="dxa"/>
              <w:left w:w="40" w:type="dxa"/>
              <w:bottom w:w="40" w:type="dxa"/>
              <w:right w:w="40" w:type="dxa"/>
            </w:tcMar>
            <w:vAlign w:val="center"/>
          </w:tcPr>
          <w:p w14:paraId="110EDD91" w14:textId="77777777" w:rsidR="00062B37" w:rsidRPr="005B0B47" w:rsidRDefault="00000000" w:rsidP="00FA62F9">
            <w:pPr>
              <w:widowControl w:val="0"/>
              <w:jc w:val="center"/>
              <w:rPr>
                <w:sz w:val="20"/>
                <w:szCs w:val="20"/>
              </w:rPr>
            </w:pPr>
            <w:r w:rsidRPr="005B0B47">
              <w:rPr>
                <w:sz w:val="20"/>
                <w:szCs w:val="20"/>
              </w:rPr>
              <w:t>7</w:t>
            </w:r>
          </w:p>
        </w:tc>
        <w:tc>
          <w:tcPr>
            <w:tcW w:w="1985" w:type="dxa"/>
            <w:vMerge w:val="restart"/>
            <w:tcMar>
              <w:top w:w="100" w:type="dxa"/>
              <w:left w:w="100" w:type="dxa"/>
              <w:bottom w:w="100" w:type="dxa"/>
              <w:right w:w="100" w:type="dxa"/>
            </w:tcMar>
            <w:vAlign w:val="center"/>
          </w:tcPr>
          <w:p w14:paraId="0256BBE0"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2DBB56C8" wp14:editId="06FD026A">
                  <wp:extent cx="706755" cy="80962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l="16312" r="19304"/>
                          <a:stretch>
                            <a:fillRect/>
                          </a:stretch>
                        </pic:blipFill>
                        <pic:spPr>
                          <a:xfrm>
                            <a:off x="0" y="0"/>
                            <a:ext cx="706755" cy="809625"/>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54723CB1" w14:textId="77777777" w:rsidR="00062B37" w:rsidRPr="005B0B47" w:rsidRDefault="00000000" w:rsidP="00FA62F9">
            <w:pPr>
              <w:widowControl w:val="0"/>
              <w:jc w:val="center"/>
              <w:rPr>
                <w:i/>
              </w:rPr>
            </w:pPr>
            <w:r w:rsidRPr="005B0B47">
              <w:rPr>
                <w:i/>
              </w:rPr>
              <w:t>System</w:t>
            </w:r>
          </w:p>
        </w:tc>
        <w:tc>
          <w:tcPr>
            <w:tcW w:w="3685" w:type="dxa"/>
            <w:vMerge w:val="restart"/>
            <w:tcMar>
              <w:top w:w="40" w:type="dxa"/>
              <w:left w:w="40" w:type="dxa"/>
              <w:bottom w:w="40" w:type="dxa"/>
              <w:right w:w="40" w:type="dxa"/>
            </w:tcMar>
            <w:vAlign w:val="center"/>
          </w:tcPr>
          <w:p w14:paraId="3D8F349C" w14:textId="77777777" w:rsidR="00062B37" w:rsidRPr="005B0B47" w:rsidRDefault="00000000" w:rsidP="00FA62F9">
            <w:pPr>
              <w:widowControl w:val="0"/>
              <w:jc w:val="both"/>
            </w:pPr>
            <w:proofErr w:type="spellStart"/>
            <w:r w:rsidRPr="005B0B47">
              <w:t>Menspesifikasikan</w:t>
            </w:r>
            <w:proofErr w:type="spellEnd"/>
            <w:r w:rsidRPr="005B0B47">
              <w:t xml:space="preserve"> paket yang menampilkan sistem secara terbatas.</w:t>
            </w:r>
          </w:p>
        </w:tc>
      </w:tr>
      <w:tr w:rsidR="00062B37" w:rsidRPr="005B0B47" w14:paraId="482AA57E" w14:textId="77777777" w:rsidTr="002105B1">
        <w:trPr>
          <w:trHeight w:val="762"/>
        </w:trPr>
        <w:tc>
          <w:tcPr>
            <w:tcW w:w="567" w:type="dxa"/>
            <w:vMerge/>
            <w:tcMar>
              <w:top w:w="100" w:type="dxa"/>
              <w:left w:w="100" w:type="dxa"/>
              <w:bottom w:w="100" w:type="dxa"/>
              <w:right w:w="100" w:type="dxa"/>
            </w:tcMar>
          </w:tcPr>
          <w:p w14:paraId="3237FF15"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29419BA7"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54FD1309"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0BD0110C" w14:textId="77777777" w:rsidR="00062B37" w:rsidRPr="005B0B47" w:rsidRDefault="00062B37" w:rsidP="00FA62F9">
            <w:pPr>
              <w:widowControl w:val="0"/>
              <w:rPr>
                <w:sz w:val="20"/>
                <w:szCs w:val="20"/>
              </w:rPr>
            </w:pPr>
          </w:p>
        </w:tc>
      </w:tr>
      <w:tr w:rsidR="00062B37" w:rsidRPr="005B0B47" w14:paraId="1C1F4209" w14:textId="77777777" w:rsidTr="002105B1">
        <w:trPr>
          <w:trHeight w:val="1100"/>
        </w:trPr>
        <w:tc>
          <w:tcPr>
            <w:tcW w:w="567" w:type="dxa"/>
            <w:vMerge w:val="restart"/>
            <w:tcMar>
              <w:top w:w="40" w:type="dxa"/>
              <w:left w:w="40" w:type="dxa"/>
              <w:bottom w:w="40" w:type="dxa"/>
              <w:right w:w="40" w:type="dxa"/>
            </w:tcMar>
            <w:vAlign w:val="center"/>
          </w:tcPr>
          <w:p w14:paraId="271BAC17" w14:textId="77777777" w:rsidR="00062B37" w:rsidRPr="005B0B47" w:rsidRDefault="00000000" w:rsidP="00FA62F9">
            <w:pPr>
              <w:widowControl w:val="0"/>
              <w:jc w:val="center"/>
              <w:rPr>
                <w:sz w:val="20"/>
                <w:szCs w:val="20"/>
              </w:rPr>
            </w:pPr>
            <w:r w:rsidRPr="005B0B47">
              <w:rPr>
                <w:sz w:val="20"/>
                <w:szCs w:val="20"/>
              </w:rPr>
              <w:t>8</w:t>
            </w:r>
          </w:p>
        </w:tc>
        <w:tc>
          <w:tcPr>
            <w:tcW w:w="1985" w:type="dxa"/>
            <w:vMerge w:val="restart"/>
            <w:tcMar>
              <w:top w:w="100" w:type="dxa"/>
              <w:left w:w="100" w:type="dxa"/>
              <w:bottom w:w="100" w:type="dxa"/>
              <w:right w:w="100" w:type="dxa"/>
            </w:tcMar>
            <w:vAlign w:val="center"/>
          </w:tcPr>
          <w:p w14:paraId="6BA5B59C" w14:textId="08A1C69B" w:rsidR="00062B37" w:rsidRPr="005B0B47" w:rsidRDefault="00D126D4" w:rsidP="00FA62F9">
            <w:pPr>
              <w:widowControl w:val="0"/>
              <w:jc w:val="center"/>
              <w:rPr>
                <w:sz w:val="20"/>
                <w:szCs w:val="20"/>
              </w:rPr>
            </w:pPr>
            <w:r w:rsidRPr="005B0B47">
              <w:rPr>
                <w:noProof/>
                <w:sz w:val="20"/>
                <w:szCs w:val="20"/>
              </w:rPr>
              <w:drawing>
                <wp:inline distT="114300" distB="114300" distL="114300" distR="114300" wp14:anchorId="3352421F" wp14:editId="45B98ECF">
                  <wp:extent cx="1095375" cy="6350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095375" cy="6350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4F3517E8" w14:textId="77777777" w:rsidR="00062B37" w:rsidRPr="005B0B47" w:rsidRDefault="00000000" w:rsidP="00FA62F9">
            <w:pPr>
              <w:widowControl w:val="0"/>
              <w:jc w:val="center"/>
              <w:rPr>
                <w:i/>
              </w:rPr>
            </w:pPr>
            <w:r w:rsidRPr="005B0B47">
              <w:rPr>
                <w:i/>
              </w:rPr>
              <w:t xml:space="preserve">Use </w:t>
            </w:r>
            <w:proofErr w:type="spellStart"/>
            <w:r w:rsidRPr="005B0B47">
              <w:rPr>
                <w:i/>
              </w:rPr>
              <w:t>Case</w:t>
            </w:r>
            <w:proofErr w:type="spellEnd"/>
          </w:p>
        </w:tc>
        <w:tc>
          <w:tcPr>
            <w:tcW w:w="3685" w:type="dxa"/>
            <w:vMerge w:val="restart"/>
            <w:tcMar>
              <w:top w:w="40" w:type="dxa"/>
              <w:left w:w="40" w:type="dxa"/>
              <w:bottom w:w="40" w:type="dxa"/>
              <w:right w:w="40" w:type="dxa"/>
            </w:tcMar>
            <w:vAlign w:val="center"/>
          </w:tcPr>
          <w:p w14:paraId="42E31166" w14:textId="73C2A499" w:rsidR="00062B37" w:rsidRPr="005B0B47" w:rsidRDefault="00000000" w:rsidP="00FA62F9">
            <w:pPr>
              <w:widowControl w:val="0"/>
              <w:jc w:val="both"/>
            </w:pPr>
            <w:r w:rsidRPr="005B0B47">
              <w:t xml:space="preserve">Deskripsi dari urutan aksi-aksi yang ditampilkan sistem yang menghasilkan suatu hasil yang terukur bagi suatu </w:t>
            </w:r>
            <w:proofErr w:type="spellStart"/>
            <w:r w:rsidRPr="005B0B47">
              <w:rPr>
                <w:i/>
              </w:rPr>
              <w:t>actor</w:t>
            </w:r>
            <w:proofErr w:type="spellEnd"/>
            <w:r w:rsidRPr="005B0B47">
              <w:t xml:space="preserve"> </w:t>
            </w:r>
          </w:p>
        </w:tc>
      </w:tr>
      <w:tr w:rsidR="00062B37" w:rsidRPr="005B0B47" w14:paraId="05C79E31" w14:textId="77777777" w:rsidTr="002105B1">
        <w:trPr>
          <w:trHeight w:val="345"/>
        </w:trPr>
        <w:tc>
          <w:tcPr>
            <w:tcW w:w="567" w:type="dxa"/>
            <w:vMerge/>
            <w:tcMar>
              <w:top w:w="100" w:type="dxa"/>
              <w:left w:w="100" w:type="dxa"/>
              <w:bottom w:w="100" w:type="dxa"/>
              <w:right w:w="100" w:type="dxa"/>
            </w:tcMar>
          </w:tcPr>
          <w:p w14:paraId="76350DC9"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6C5ED2E6"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0CCDBD91"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4BEE0877" w14:textId="77777777" w:rsidR="00062B37" w:rsidRPr="005B0B47" w:rsidRDefault="00062B37" w:rsidP="00FA62F9">
            <w:pPr>
              <w:widowControl w:val="0"/>
              <w:rPr>
                <w:sz w:val="20"/>
                <w:szCs w:val="20"/>
              </w:rPr>
            </w:pPr>
          </w:p>
        </w:tc>
      </w:tr>
      <w:tr w:rsidR="00062B37" w:rsidRPr="005B0B47" w14:paraId="6842DCEE" w14:textId="77777777" w:rsidTr="002105B1">
        <w:trPr>
          <w:trHeight w:val="1040"/>
        </w:trPr>
        <w:tc>
          <w:tcPr>
            <w:tcW w:w="567" w:type="dxa"/>
            <w:vMerge w:val="restart"/>
            <w:tcMar>
              <w:top w:w="40" w:type="dxa"/>
              <w:left w:w="40" w:type="dxa"/>
              <w:bottom w:w="40" w:type="dxa"/>
              <w:right w:w="40" w:type="dxa"/>
            </w:tcMar>
            <w:vAlign w:val="center"/>
          </w:tcPr>
          <w:p w14:paraId="560C72ED" w14:textId="77777777" w:rsidR="00062B37" w:rsidRPr="005B0B47" w:rsidRDefault="00000000" w:rsidP="00FA62F9">
            <w:pPr>
              <w:widowControl w:val="0"/>
              <w:jc w:val="center"/>
              <w:rPr>
                <w:sz w:val="20"/>
                <w:szCs w:val="20"/>
              </w:rPr>
            </w:pPr>
            <w:r w:rsidRPr="005B0B47">
              <w:rPr>
                <w:sz w:val="20"/>
                <w:szCs w:val="20"/>
              </w:rPr>
              <w:t>9</w:t>
            </w:r>
          </w:p>
        </w:tc>
        <w:tc>
          <w:tcPr>
            <w:tcW w:w="1985" w:type="dxa"/>
            <w:vMerge w:val="restart"/>
            <w:tcMar>
              <w:top w:w="100" w:type="dxa"/>
              <w:left w:w="100" w:type="dxa"/>
              <w:bottom w:w="100" w:type="dxa"/>
              <w:right w:w="100" w:type="dxa"/>
            </w:tcMar>
            <w:vAlign w:val="center"/>
          </w:tcPr>
          <w:p w14:paraId="36A1BF9F" w14:textId="37CE83C4"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4EA3DFF6" wp14:editId="7FD3B602">
                  <wp:extent cx="1095375" cy="5334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1095375" cy="5334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76410236" w14:textId="77777777" w:rsidR="00062B37" w:rsidRPr="005B0B47" w:rsidRDefault="00000000" w:rsidP="00FA62F9">
            <w:pPr>
              <w:widowControl w:val="0"/>
              <w:jc w:val="center"/>
              <w:rPr>
                <w:i/>
              </w:rPr>
            </w:pPr>
            <w:proofErr w:type="spellStart"/>
            <w:r w:rsidRPr="005B0B47">
              <w:rPr>
                <w:i/>
              </w:rPr>
              <w:t>Collaboration</w:t>
            </w:r>
            <w:proofErr w:type="spellEnd"/>
          </w:p>
        </w:tc>
        <w:tc>
          <w:tcPr>
            <w:tcW w:w="3685" w:type="dxa"/>
            <w:vMerge w:val="restart"/>
            <w:tcMar>
              <w:top w:w="40" w:type="dxa"/>
              <w:left w:w="40" w:type="dxa"/>
              <w:bottom w:w="40" w:type="dxa"/>
              <w:right w:w="40" w:type="dxa"/>
            </w:tcMar>
            <w:vAlign w:val="center"/>
          </w:tcPr>
          <w:p w14:paraId="36FECE73" w14:textId="77777777" w:rsidR="00062B37" w:rsidRPr="005B0B47" w:rsidRDefault="00000000" w:rsidP="00FA62F9">
            <w:pPr>
              <w:widowControl w:val="0"/>
              <w:jc w:val="both"/>
            </w:pPr>
            <w:r w:rsidRPr="005B0B47">
              <w:t xml:space="preserve">Interaksi aturan-aturan dan elemen lain yang bekerja sama untuk menyediakan perilaku yang lebih besar dari jumlah dan elemen-elemennya (sinergi). </w:t>
            </w:r>
          </w:p>
        </w:tc>
      </w:tr>
      <w:tr w:rsidR="00062B37" w:rsidRPr="005B0B47" w14:paraId="5D70E49D" w14:textId="77777777" w:rsidTr="002105B1">
        <w:trPr>
          <w:trHeight w:val="345"/>
        </w:trPr>
        <w:tc>
          <w:tcPr>
            <w:tcW w:w="567" w:type="dxa"/>
            <w:vMerge/>
            <w:tcMar>
              <w:top w:w="100" w:type="dxa"/>
              <w:left w:w="100" w:type="dxa"/>
              <w:bottom w:w="100" w:type="dxa"/>
              <w:right w:w="100" w:type="dxa"/>
            </w:tcMar>
          </w:tcPr>
          <w:p w14:paraId="6822776B"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0D4C1F5D"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3C5BDDF2"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2B5E585E" w14:textId="77777777" w:rsidR="00062B37" w:rsidRPr="005B0B47" w:rsidRDefault="00062B37" w:rsidP="00FA62F9">
            <w:pPr>
              <w:widowControl w:val="0"/>
              <w:rPr>
                <w:sz w:val="20"/>
                <w:szCs w:val="20"/>
              </w:rPr>
            </w:pPr>
          </w:p>
        </w:tc>
      </w:tr>
      <w:tr w:rsidR="00062B37" w:rsidRPr="005B0B47" w14:paraId="7A3CC36F" w14:textId="77777777" w:rsidTr="002105B1">
        <w:trPr>
          <w:trHeight w:val="1115"/>
        </w:trPr>
        <w:tc>
          <w:tcPr>
            <w:tcW w:w="567" w:type="dxa"/>
            <w:vMerge w:val="restart"/>
            <w:tcMar>
              <w:top w:w="40" w:type="dxa"/>
              <w:left w:w="40" w:type="dxa"/>
              <w:bottom w:w="40" w:type="dxa"/>
              <w:right w:w="40" w:type="dxa"/>
            </w:tcMar>
            <w:vAlign w:val="center"/>
          </w:tcPr>
          <w:p w14:paraId="4EFF4C67" w14:textId="77777777" w:rsidR="00062B37" w:rsidRPr="005B0B47" w:rsidRDefault="00000000" w:rsidP="00FA62F9">
            <w:pPr>
              <w:widowControl w:val="0"/>
              <w:jc w:val="center"/>
              <w:rPr>
                <w:sz w:val="20"/>
                <w:szCs w:val="20"/>
              </w:rPr>
            </w:pPr>
            <w:r w:rsidRPr="005B0B47">
              <w:rPr>
                <w:sz w:val="20"/>
                <w:szCs w:val="20"/>
              </w:rPr>
              <w:t>10</w:t>
            </w:r>
          </w:p>
        </w:tc>
        <w:tc>
          <w:tcPr>
            <w:tcW w:w="1985" w:type="dxa"/>
            <w:vMerge w:val="restart"/>
            <w:tcMar>
              <w:top w:w="100" w:type="dxa"/>
              <w:left w:w="100" w:type="dxa"/>
              <w:bottom w:w="100" w:type="dxa"/>
              <w:right w:w="100" w:type="dxa"/>
            </w:tcMar>
            <w:vAlign w:val="center"/>
          </w:tcPr>
          <w:p w14:paraId="3322DE71"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77FA5C2A" wp14:editId="5AAEB7C2">
                  <wp:extent cx="1095375" cy="546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095375" cy="5461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5BBC526A" w14:textId="77777777" w:rsidR="00062B37" w:rsidRPr="005B0B47" w:rsidRDefault="00000000" w:rsidP="00FA62F9">
            <w:pPr>
              <w:widowControl w:val="0"/>
              <w:jc w:val="center"/>
              <w:rPr>
                <w:i/>
              </w:rPr>
            </w:pPr>
            <w:proofErr w:type="spellStart"/>
            <w:r w:rsidRPr="005B0B47">
              <w:rPr>
                <w:i/>
              </w:rPr>
              <w:t>Note</w:t>
            </w:r>
            <w:proofErr w:type="spellEnd"/>
          </w:p>
        </w:tc>
        <w:tc>
          <w:tcPr>
            <w:tcW w:w="3685" w:type="dxa"/>
            <w:vMerge w:val="restart"/>
            <w:tcMar>
              <w:top w:w="40" w:type="dxa"/>
              <w:left w:w="40" w:type="dxa"/>
              <w:bottom w:w="40" w:type="dxa"/>
              <w:right w:w="40" w:type="dxa"/>
            </w:tcMar>
            <w:vAlign w:val="center"/>
          </w:tcPr>
          <w:p w14:paraId="62B2A3A4" w14:textId="77777777" w:rsidR="00062B37" w:rsidRPr="005B0B47" w:rsidRDefault="00000000" w:rsidP="00FA62F9">
            <w:pPr>
              <w:widowControl w:val="0"/>
              <w:jc w:val="both"/>
            </w:pPr>
            <w:r w:rsidRPr="005B0B47">
              <w:t xml:space="preserve">Elemen fisik yang </w:t>
            </w:r>
            <w:proofErr w:type="spellStart"/>
            <w:r w:rsidRPr="005B0B47">
              <w:t>eksis</w:t>
            </w:r>
            <w:proofErr w:type="spellEnd"/>
            <w:r w:rsidRPr="005B0B47">
              <w:t xml:space="preserve"> saat aplikasi dijalankan dan mencerminkan suatu sumber daya komputasi</w:t>
            </w:r>
          </w:p>
        </w:tc>
      </w:tr>
      <w:tr w:rsidR="00062B37" w:rsidRPr="005B0B47" w14:paraId="1158F368" w14:textId="77777777" w:rsidTr="002105B1">
        <w:trPr>
          <w:trHeight w:val="345"/>
        </w:trPr>
        <w:tc>
          <w:tcPr>
            <w:tcW w:w="567" w:type="dxa"/>
            <w:vMerge/>
            <w:tcMar>
              <w:top w:w="100" w:type="dxa"/>
              <w:left w:w="100" w:type="dxa"/>
              <w:bottom w:w="100" w:type="dxa"/>
              <w:right w:w="100" w:type="dxa"/>
            </w:tcMar>
          </w:tcPr>
          <w:p w14:paraId="08227901" w14:textId="77777777" w:rsidR="00062B37" w:rsidRPr="005B0B47" w:rsidRDefault="00062B37" w:rsidP="00FA62F9">
            <w:pPr>
              <w:widowControl w:val="0"/>
              <w:rPr>
                <w:sz w:val="20"/>
                <w:szCs w:val="20"/>
              </w:rPr>
            </w:pPr>
          </w:p>
        </w:tc>
        <w:tc>
          <w:tcPr>
            <w:tcW w:w="1985" w:type="dxa"/>
            <w:vMerge/>
            <w:tcMar>
              <w:top w:w="100" w:type="dxa"/>
              <w:left w:w="100" w:type="dxa"/>
              <w:bottom w:w="100" w:type="dxa"/>
              <w:right w:w="100" w:type="dxa"/>
            </w:tcMar>
          </w:tcPr>
          <w:p w14:paraId="2D88E29F"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776ABDA2" w14:textId="77777777" w:rsidR="00062B37" w:rsidRPr="005B0B47" w:rsidRDefault="00062B37" w:rsidP="00FA62F9">
            <w:pPr>
              <w:widowControl w:val="0"/>
              <w:rPr>
                <w:sz w:val="20"/>
                <w:szCs w:val="20"/>
              </w:rPr>
            </w:pPr>
          </w:p>
        </w:tc>
        <w:tc>
          <w:tcPr>
            <w:tcW w:w="3685" w:type="dxa"/>
            <w:vMerge/>
            <w:tcMar>
              <w:top w:w="100" w:type="dxa"/>
              <w:left w:w="100" w:type="dxa"/>
              <w:bottom w:w="100" w:type="dxa"/>
              <w:right w:w="100" w:type="dxa"/>
            </w:tcMar>
          </w:tcPr>
          <w:p w14:paraId="54F9E1D1" w14:textId="77777777" w:rsidR="00062B37" w:rsidRPr="005B0B47" w:rsidRDefault="00062B37" w:rsidP="00ED2A87">
            <w:pPr>
              <w:keepNext/>
              <w:widowControl w:val="0"/>
              <w:rPr>
                <w:sz w:val="20"/>
                <w:szCs w:val="20"/>
              </w:rPr>
            </w:pPr>
          </w:p>
        </w:tc>
      </w:tr>
    </w:tbl>
    <w:p w14:paraId="1C7EA683" w14:textId="42061460" w:rsidR="00062B37" w:rsidRPr="005B0B47" w:rsidRDefault="00ED2A87" w:rsidP="00ED2A87">
      <w:pPr>
        <w:pStyle w:val="Caption"/>
        <w:jc w:val="center"/>
      </w:pPr>
      <w:bookmarkStart w:id="36" w:name="_Toc210929027"/>
      <w:r w:rsidRPr="005B0B47">
        <w:rPr>
          <w:i w:val="0"/>
          <w:iCs w:val="0"/>
          <w:color w:val="auto"/>
          <w:sz w:val="22"/>
          <w:szCs w:val="22"/>
        </w:rPr>
        <w:t>Tabel 2.</w:t>
      </w:r>
      <w:r w:rsidR="00286AC9" w:rsidRPr="005B0B47">
        <w:rPr>
          <w:i w:val="0"/>
          <w:iCs w:val="0"/>
          <w:color w:val="auto"/>
          <w:sz w:val="22"/>
          <w:szCs w:val="22"/>
        </w:rPr>
        <w:fldChar w:fldCharType="begin"/>
      </w:r>
      <w:r w:rsidR="00286AC9" w:rsidRPr="005B0B47">
        <w:rPr>
          <w:i w:val="0"/>
          <w:iCs w:val="0"/>
          <w:color w:val="auto"/>
          <w:sz w:val="22"/>
          <w:szCs w:val="22"/>
        </w:rPr>
        <w:instrText xml:space="preserve"> SEQ Tabel_2. \* ARABIC </w:instrText>
      </w:r>
      <w:r w:rsidR="00286AC9" w:rsidRPr="005B0B47">
        <w:rPr>
          <w:i w:val="0"/>
          <w:iCs w:val="0"/>
          <w:color w:val="auto"/>
          <w:sz w:val="22"/>
          <w:szCs w:val="22"/>
        </w:rPr>
        <w:fldChar w:fldCharType="separate"/>
      </w:r>
      <w:r w:rsidR="00286AC9" w:rsidRPr="005B0B47">
        <w:rPr>
          <w:i w:val="0"/>
          <w:iCs w:val="0"/>
          <w:noProof/>
          <w:color w:val="auto"/>
          <w:sz w:val="22"/>
          <w:szCs w:val="22"/>
        </w:rPr>
        <w:t>3</w:t>
      </w:r>
      <w:r w:rsidR="00286AC9" w:rsidRPr="005B0B47">
        <w:rPr>
          <w:i w:val="0"/>
          <w:iCs w:val="0"/>
          <w:color w:val="auto"/>
          <w:sz w:val="22"/>
          <w:szCs w:val="22"/>
        </w:rPr>
        <w:fldChar w:fldCharType="end"/>
      </w:r>
      <w:r w:rsidRPr="005B0B47">
        <w:rPr>
          <w:color w:val="auto"/>
          <w:sz w:val="22"/>
          <w:szCs w:val="22"/>
        </w:rPr>
        <w:t xml:space="preserve"> Use </w:t>
      </w:r>
      <w:proofErr w:type="spellStart"/>
      <w:r w:rsidRPr="005B0B47">
        <w:rPr>
          <w:color w:val="auto"/>
          <w:sz w:val="22"/>
          <w:szCs w:val="22"/>
        </w:rPr>
        <w:t>Case</w:t>
      </w:r>
      <w:proofErr w:type="spellEnd"/>
      <w:r w:rsidRPr="005B0B47">
        <w:rPr>
          <w:color w:val="auto"/>
          <w:sz w:val="22"/>
          <w:szCs w:val="22"/>
        </w:rPr>
        <w:t xml:space="preserve"> Diagram</w:t>
      </w:r>
      <w:bookmarkEnd w:id="36"/>
    </w:p>
    <w:p w14:paraId="41C6BF3D" w14:textId="77777777" w:rsidR="00062B37" w:rsidRPr="005B0B47" w:rsidRDefault="00000000" w:rsidP="00FA62F9">
      <w:pPr>
        <w:pStyle w:val="Heading2"/>
        <w:numPr>
          <w:ilvl w:val="0"/>
          <w:numId w:val="5"/>
        </w:numPr>
        <w:spacing w:before="0"/>
        <w:jc w:val="both"/>
      </w:pPr>
      <w:bookmarkStart w:id="37" w:name="_Toc210928955"/>
      <w:proofErr w:type="spellStart"/>
      <w:r w:rsidRPr="005B0B47">
        <w:rPr>
          <w:i/>
        </w:rPr>
        <w:t>Activity</w:t>
      </w:r>
      <w:proofErr w:type="spellEnd"/>
      <w:r w:rsidRPr="005B0B47">
        <w:rPr>
          <w:i/>
        </w:rPr>
        <w:t xml:space="preserve"> Diagram</w:t>
      </w:r>
      <w:bookmarkEnd w:id="37"/>
    </w:p>
    <w:p w14:paraId="1748A91D" w14:textId="33633FB4" w:rsidR="00062B37" w:rsidRPr="005B0B47" w:rsidRDefault="00000000" w:rsidP="00FA62F9">
      <w:pPr>
        <w:ind w:firstLine="720"/>
        <w:jc w:val="both"/>
      </w:pPr>
      <w:proofErr w:type="spellStart"/>
      <w:r w:rsidRPr="005B0B47">
        <w:rPr>
          <w:i/>
        </w:rPr>
        <w:t>Activity</w:t>
      </w:r>
      <w:proofErr w:type="spellEnd"/>
      <w:r w:rsidRPr="005B0B47">
        <w:rPr>
          <w:i/>
        </w:rPr>
        <w:t xml:space="preserve"> diagram</w:t>
      </w:r>
      <w:r w:rsidRPr="005B0B47">
        <w:t xml:space="preserve"> merupakan jenis diagram </w:t>
      </w:r>
      <w:r w:rsidRPr="005B0B47">
        <w:rPr>
          <w:i/>
        </w:rPr>
        <w:t xml:space="preserve">UML </w:t>
      </w:r>
      <w:r w:rsidRPr="005B0B47">
        <w:t xml:space="preserve">yang berfungsi menggambarkan aliran aktivitas atau proses dalam suatu sistem secara terstruktur, meliputi aktivitas, aksi, dan keputusan yang terjadi. </w:t>
      </w:r>
      <w:r w:rsidRPr="005B0B47">
        <w:rPr>
          <w:i/>
        </w:rPr>
        <w:t xml:space="preserve">Diagram </w:t>
      </w:r>
      <w:r w:rsidRPr="005B0B47">
        <w:t xml:space="preserve">ini menekankan pada urutan proses bisnis yang dijalankan </w:t>
      </w:r>
      <w:r w:rsidRPr="005B0B47">
        <w:rPr>
          <w:i/>
        </w:rPr>
        <w:t xml:space="preserve">aktor </w:t>
      </w:r>
      <w:r w:rsidRPr="005B0B47">
        <w:t xml:space="preserve">di dalam sistem. </w:t>
      </w:r>
      <w:proofErr w:type="spellStart"/>
      <w:r w:rsidRPr="005B0B47">
        <w:t>Rasiban</w:t>
      </w:r>
      <w:proofErr w:type="spellEnd"/>
      <w:r w:rsidRPr="005B0B47">
        <w:t xml:space="preserve"> </w:t>
      </w:r>
      <w:sdt>
        <w:sdtPr>
          <w:rPr>
            <w:color w:val="000000"/>
          </w:rPr>
          <w:tag w:val="MENDELEY_CITATION_v3_eyJjaXRhdGlvbklEIjoiTUVOREVMRVlfQ0lUQVRJT05fZjQ1OTQyMmUtOGUyMi00NzRjLWIyNDAtZjQyNjk0Yzg5YzAy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
          <w:id w:val="-384489804"/>
          <w:placeholder>
            <w:docPart w:val="DefaultPlaceholder_-1854013440"/>
          </w:placeholder>
        </w:sdtPr>
        <w:sdtContent>
          <w:r w:rsidR="002E5A54" w:rsidRPr="005B0B47">
            <w:rPr>
              <w:color w:val="000000"/>
            </w:rPr>
            <w:t>[26]</w:t>
          </w:r>
        </w:sdtContent>
      </w:sdt>
      <w:r w:rsidRPr="005B0B47">
        <w:t xml:space="preserve"> berpendapat bahwa </w:t>
      </w:r>
      <w:proofErr w:type="spellStart"/>
      <w:r w:rsidRPr="005B0B47">
        <w:rPr>
          <w:i/>
        </w:rPr>
        <w:t>activity</w:t>
      </w:r>
      <w:proofErr w:type="spellEnd"/>
      <w:r w:rsidRPr="005B0B47">
        <w:rPr>
          <w:i/>
        </w:rPr>
        <w:t xml:space="preserve"> diagram </w:t>
      </w:r>
      <w:r w:rsidRPr="005B0B47">
        <w:t xml:space="preserve">membantu memvisualisasikan proses pelaporan data penjualan, misalnya dari </w:t>
      </w:r>
      <w:proofErr w:type="spellStart"/>
      <w:r w:rsidRPr="005B0B47">
        <w:rPr>
          <w:i/>
        </w:rPr>
        <w:t>login</w:t>
      </w:r>
      <w:proofErr w:type="spellEnd"/>
      <w:r w:rsidRPr="005B0B47">
        <w:t xml:space="preserve">, </w:t>
      </w:r>
      <w:proofErr w:type="spellStart"/>
      <w:r w:rsidRPr="005B0B47">
        <w:rPr>
          <w:i/>
        </w:rPr>
        <w:t>input</w:t>
      </w:r>
      <w:proofErr w:type="spellEnd"/>
      <w:r w:rsidRPr="005B0B47">
        <w:rPr>
          <w:i/>
        </w:rPr>
        <w:t xml:space="preserve"> </w:t>
      </w:r>
      <w:r w:rsidRPr="005B0B47">
        <w:t xml:space="preserve">data, hingga pengelolaan data barang masuk dan keluar. Dengan </w:t>
      </w:r>
      <w:proofErr w:type="spellStart"/>
      <w:r w:rsidRPr="005B0B47">
        <w:rPr>
          <w:i/>
        </w:rPr>
        <w:t>activity</w:t>
      </w:r>
      <w:proofErr w:type="spellEnd"/>
      <w:r w:rsidRPr="005B0B47">
        <w:rPr>
          <w:i/>
        </w:rPr>
        <w:t xml:space="preserve"> diagram</w:t>
      </w:r>
      <w:r w:rsidRPr="005B0B47">
        <w:t xml:space="preserve">, pengembang sistem dapat lebih mudah mengidentifikasi langkah-langkah yang perlu diotomatisasi dan </w:t>
      </w:r>
      <w:proofErr w:type="spellStart"/>
      <w:r w:rsidRPr="005B0B47">
        <w:t>meminimalisir</w:t>
      </w:r>
      <w:proofErr w:type="spellEnd"/>
      <w:r w:rsidRPr="005B0B47">
        <w:t xml:space="preserve"> kerumitan dalam alur manual.</w:t>
      </w:r>
    </w:p>
    <w:tbl>
      <w:tblPr>
        <w:tblStyle w:val="a2"/>
        <w:tblW w:w="793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45"/>
        <w:gridCol w:w="1740"/>
        <w:gridCol w:w="1965"/>
        <w:gridCol w:w="3583"/>
      </w:tblGrid>
      <w:tr w:rsidR="00062B37" w:rsidRPr="005B0B47" w14:paraId="7D7ED3B2" w14:textId="77777777" w:rsidTr="00A052F3">
        <w:trPr>
          <w:trHeight w:val="315"/>
        </w:trPr>
        <w:tc>
          <w:tcPr>
            <w:tcW w:w="645" w:type="dxa"/>
            <w:tcMar>
              <w:top w:w="40" w:type="dxa"/>
              <w:left w:w="40" w:type="dxa"/>
              <w:bottom w:w="40" w:type="dxa"/>
              <w:right w:w="40" w:type="dxa"/>
            </w:tcMar>
            <w:vAlign w:val="bottom"/>
          </w:tcPr>
          <w:p w14:paraId="598C7F2C" w14:textId="77777777" w:rsidR="00062B37" w:rsidRPr="005B0B47" w:rsidRDefault="00000000" w:rsidP="00FA62F9">
            <w:pPr>
              <w:widowControl w:val="0"/>
              <w:jc w:val="center"/>
              <w:rPr>
                <w:sz w:val="20"/>
                <w:szCs w:val="20"/>
              </w:rPr>
            </w:pPr>
            <w:r w:rsidRPr="005B0B47">
              <w:rPr>
                <w:b/>
                <w:sz w:val="20"/>
                <w:szCs w:val="20"/>
              </w:rPr>
              <w:t>NO</w:t>
            </w:r>
          </w:p>
        </w:tc>
        <w:tc>
          <w:tcPr>
            <w:tcW w:w="1740" w:type="dxa"/>
            <w:tcMar>
              <w:top w:w="40" w:type="dxa"/>
              <w:left w:w="40" w:type="dxa"/>
              <w:bottom w:w="40" w:type="dxa"/>
              <w:right w:w="40" w:type="dxa"/>
            </w:tcMar>
            <w:vAlign w:val="bottom"/>
          </w:tcPr>
          <w:p w14:paraId="7DF7A4D1" w14:textId="77777777" w:rsidR="00062B37" w:rsidRPr="005B0B47" w:rsidRDefault="00000000" w:rsidP="00FA62F9">
            <w:pPr>
              <w:widowControl w:val="0"/>
              <w:jc w:val="center"/>
              <w:rPr>
                <w:sz w:val="20"/>
                <w:szCs w:val="20"/>
              </w:rPr>
            </w:pPr>
            <w:r w:rsidRPr="005B0B47">
              <w:rPr>
                <w:b/>
                <w:sz w:val="20"/>
                <w:szCs w:val="20"/>
              </w:rPr>
              <w:t>GAMBAR</w:t>
            </w:r>
          </w:p>
        </w:tc>
        <w:tc>
          <w:tcPr>
            <w:tcW w:w="1965" w:type="dxa"/>
            <w:tcMar>
              <w:top w:w="40" w:type="dxa"/>
              <w:left w:w="40" w:type="dxa"/>
              <w:bottom w:w="40" w:type="dxa"/>
              <w:right w:w="40" w:type="dxa"/>
            </w:tcMar>
            <w:vAlign w:val="bottom"/>
          </w:tcPr>
          <w:p w14:paraId="207AE8C1" w14:textId="77777777" w:rsidR="00062B37" w:rsidRPr="005B0B47" w:rsidRDefault="00000000" w:rsidP="00FA62F9">
            <w:pPr>
              <w:widowControl w:val="0"/>
              <w:jc w:val="center"/>
              <w:rPr>
                <w:sz w:val="20"/>
                <w:szCs w:val="20"/>
              </w:rPr>
            </w:pPr>
            <w:r w:rsidRPr="005B0B47">
              <w:rPr>
                <w:b/>
                <w:sz w:val="20"/>
                <w:szCs w:val="20"/>
              </w:rPr>
              <w:t>NAMA</w:t>
            </w:r>
          </w:p>
        </w:tc>
        <w:tc>
          <w:tcPr>
            <w:tcW w:w="3583" w:type="dxa"/>
            <w:tcMar>
              <w:top w:w="40" w:type="dxa"/>
              <w:left w:w="40" w:type="dxa"/>
              <w:bottom w:w="40" w:type="dxa"/>
              <w:right w:w="40" w:type="dxa"/>
            </w:tcMar>
            <w:vAlign w:val="bottom"/>
          </w:tcPr>
          <w:p w14:paraId="263FED49" w14:textId="77777777" w:rsidR="00062B37" w:rsidRPr="005B0B47" w:rsidRDefault="00000000" w:rsidP="00FA62F9">
            <w:pPr>
              <w:widowControl w:val="0"/>
              <w:jc w:val="center"/>
              <w:rPr>
                <w:sz w:val="20"/>
                <w:szCs w:val="20"/>
              </w:rPr>
            </w:pPr>
            <w:r w:rsidRPr="005B0B47">
              <w:rPr>
                <w:b/>
                <w:sz w:val="20"/>
                <w:szCs w:val="20"/>
              </w:rPr>
              <w:t>KETERANGAN</w:t>
            </w:r>
          </w:p>
        </w:tc>
      </w:tr>
      <w:tr w:rsidR="00062B37" w:rsidRPr="005B0B47" w14:paraId="0723B203" w14:textId="77777777" w:rsidTr="00A052F3">
        <w:trPr>
          <w:trHeight w:val="930"/>
        </w:trPr>
        <w:tc>
          <w:tcPr>
            <w:tcW w:w="645" w:type="dxa"/>
            <w:vMerge w:val="restart"/>
            <w:tcMar>
              <w:top w:w="40" w:type="dxa"/>
              <w:left w:w="40" w:type="dxa"/>
              <w:bottom w:w="40" w:type="dxa"/>
              <w:right w:w="40" w:type="dxa"/>
            </w:tcMar>
            <w:vAlign w:val="center"/>
          </w:tcPr>
          <w:p w14:paraId="058C4D20" w14:textId="77777777" w:rsidR="00062B37" w:rsidRPr="005B0B47" w:rsidRDefault="00000000" w:rsidP="00FA62F9">
            <w:pPr>
              <w:widowControl w:val="0"/>
              <w:jc w:val="center"/>
              <w:rPr>
                <w:sz w:val="20"/>
                <w:szCs w:val="20"/>
              </w:rPr>
            </w:pPr>
            <w:r w:rsidRPr="005B0B47">
              <w:rPr>
                <w:sz w:val="20"/>
                <w:szCs w:val="20"/>
              </w:rPr>
              <w:t>1</w:t>
            </w:r>
          </w:p>
        </w:tc>
        <w:tc>
          <w:tcPr>
            <w:tcW w:w="1740" w:type="dxa"/>
            <w:vMerge w:val="restart"/>
            <w:tcMar>
              <w:top w:w="40" w:type="dxa"/>
              <w:left w:w="40" w:type="dxa"/>
              <w:bottom w:w="40" w:type="dxa"/>
              <w:right w:w="40" w:type="dxa"/>
            </w:tcMar>
            <w:vAlign w:val="center"/>
          </w:tcPr>
          <w:p w14:paraId="72778908"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7BCC7B18" wp14:editId="6E9B3DF4">
                  <wp:extent cx="572400" cy="5400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72400" cy="5400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6ED0F1E3" w14:textId="77777777" w:rsidR="00062B37" w:rsidRPr="005B0B47" w:rsidRDefault="00000000" w:rsidP="00FA62F9">
            <w:pPr>
              <w:widowControl w:val="0"/>
              <w:jc w:val="center"/>
              <w:rPr>
                <w:i/>
                <w:sz w:val="20"/>
                <w:szCs w:val="20"/>
              </w:rPr>
            </w:pPr>
            <w:proofErr w:type="spellStart"/>
            <w:r w:rsidRPr="005B0B47">
              <w:rPr>
                <w:i/>
                <w:sz w:val="20"/>
                <w:szCs w:val="20"/>
              </w:rPr>
              <w:t>Activity</w:t>
            </w:r>
            <w:proofErr w:type="spellEnd"/>
          </w:p>
        </w:tc>
        <w:tc>
          <w:tcPr>
            <w:tcW w:w="3583" w:type="dxa"/>
            <w:vMerge w:val="restart"/>
            <w:tcMar>
              <w:top w:w="40" w:type="dxa"/>
              <w:left w:w="40" w:type="dxa"/>
              <w:bottom w:w="40" w:type="dxa"/>
              <w:right w:w="40" w:type="dxa"/>
            </w:tcMar>
            <w:vAlign w:val="center"/>
          </w:tcPr>
          <w:p w14:paraId="60DC8693" w14:textId="77777777" w:rsidR="00062B37" w:rsidRPr="005B0B47" w:rsidRDefault="00000000" w:rsidP="00FA62F9">
            <w:pPr>
              <w:widowControl w:val="0"/>
              <w:jc w:val="both"/>
              <w:rPr>
                <w:sz w:val="20"/>
                <w:szCs w:val="20"/>
              </w:rPr>
            </w:pPr>
            <w:r w:rsidRPr="005B0B47">
              <w:rPr>
                <w:sz w:val="20"/>
                <w:szCs w:val="20"/>
              </w:rPr>
              <w:t xml:space="preserve">Memperlihatkan masing-masing </w:t>
            </w:r>
            <w:proofErr w:type="spellStart"/>
            <w:r w:rsidRPr="005B0B47">
              <w:rPr>
                <w:sz w:val="20"/>
                <w:szCs w:val="20"/>
              </w:rPr>
              <w:t>kela</w:t>
            </w:r>
            <w:proofErr w:type="spellEnd"/>
            <w:r w:rsidRPr="005B0B47">
              <w:rPr>
                <w:sz w:val="20"/>
                <w:szCs w:val="20"/>
              </w:rPr>
              <w:t xml:space="preserve"> antar muka saling berinteraksi satu sama lain</w:t>
            </w:r>
          </w:p>
        </w:tc>
      </w:tr>
      <w:tr w:rsidR="00062B37" w:rsidRPr="005B0B47" w14:paraId="583CC7E2" w14:textId="77777777" w:rsidTr="00A052F3">
        <w:trPr>
          <w:trHeight w:val="345"/>
        </w:trPr>
        <w:tc>
          <w:tcPr>
            <w:tcW w:w="645" w:type="dxa"/>
            <w:vMerge/>
            <w:tcMar>
              <w:top w:w="100" w:type="dxa"/>
              <w:left w:w="100" w:type="dxa"/>
              <w:bottom w:w="100" w:type="dxa"/>
              <w:right w:w="100" w:type="dxa"/>
            </w:tcMar>
          </w:tcPr>
          <w:p w14:paraId="7F70D32F"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2662B7D3"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3432D5F8"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1D476D67" w14:textId="77777777" w:rsidR="00062B37" w:rsidRPr="005B0B47" w:rsidRDefault="00062B37" w:rsidP="00FA62F9">
            <w:pPr>
              <w:widowControl w:val="0"/>
              <w:rPr>
                <w:sz w:val="20"/>
                <w:szCs w:val="20"/>
              </w:rPr>
            </w:pPr>
          </w:p>
        </w:tc>
      </w:tr>
      <w:tr w:rsidR="00062B37" w:rsidRPr="005B0B47" w14:paraId="4221E50A" w14:textId="77777777" w:rsidTr="00A052F3">
        <w:trPr>
          <w:trHeight w:val="885"/>
        </w:trPr>
        <w:tc>
          <w:tcPr>
            <w:tcW w:w="645" w:type="dxa"/>
            <w:vMerge w:val="restart"/>
            <w:tcMar>
              <w:top w:w="40" w:type="dxa"/>
              <w:left w:w="40" w:type="dxa"/>
              <w:bottom w:w="40" w:type="dxa"/>
              <w:right w:w="40" w:type="dxa"/>
            </w:tcMar>
            <w:vAlign w:val="center"/>
          </w:tcPr>
          <w:p w14:paraId="2ECCFD2C" w14:textId="77777777" w:rsidR="00062B37" w:rsidRPr="005B0B47" w:rsidRDefault="00000000" w:rsidP="00FA62F9">
            <w:pPr>
              <w:widowControl w:val="0"/>
              <w:jc w:val="center"/>
              <w:rPr>
                <w:sz w:val="20"/>
                <w:szCs w:val="20"/>
              </w:rPr>
            </w:pPr>
            <w:r w:rsidRPr="005B0B47">
              <w:rPr>
                <w:sz w:val="20"/>
                <w:szCs w:val="20"/>
              </w:rPr>
              <w:t>2</w:t>
            </w:r>
          </w:p>
        </w:tc>
        <w:tc>
          <w:tcPr>
            <w:tcW w:w="1740" w:type="dxa"/>
            <w:vMerge w:val="restart"/>
            <w:tcMar>
              <w:top w:w="40" w:type="dxa"/>
              <w:left w:w="40" w:type="dxa"/>
              <w:bottom w:w="40" w:type="dxa"/>
              <w:right w:w="40" w:type="dxa"/>
            </w:tcMar>
            <w:vAlign w:val="center"/>
          </w:tcPr>
          <w:p w14:paraId="0919532F"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54A4ABC1" wp14:editId="4C5DFD87">
                  <wp:extent cx="540000" cy="5400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40000" cy="5400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2B98EF84" w14:textId="77777777" w:rsidR="00062B37" w:rsidRPr="005B0B47" w:rsidRDefault="00000000" w:rsidP="00FA62F9">
            <w:pPr>
              <w:widowControl w:val="0"/>
              <w:jc w:val="center"/>
              <w:rPr>
                <w:i/>
                <w:sz w:val="20"/>
                <w:szCs w:val="20"/>
              </w:rPr>
            </w:pPr>
            <w:proofErr w:type="spellStart"/>
            <w:r w:rsidRPr="005B0B47">
              <w:rPr>
                <w:i/>
                <w:sz w:val="20"/>
                <w:szCs w:val="20"/>
              </w:rPr>
              <w:t>Action</w:t>
            </w:r>
            <w:proofErr w:type="spellEnd"/>
          </w:p>
        </w:tc>
        <w:tc>
          <w:tcPr>
            <w:tcW w:w="3583" w:type="dxa"/>
            <w:vMerge w:val="restart"/>
            <w:tcMar>
              <w:top w:w="40" w:type="dxa"/>
              <w:left w:w="40" w:type="dxa"/>
              <w:bottom w:w="40" w:type="dxa"/>
              <w:right w:w="40" w:type="dxa"/>
            </w:tcMar>
            <w:vAlign w:val="center"/>
          </w:tcPr>
          <w:p w14:paraId="252972B2" w14:textId="77777777" w:rsidR="00062B37" w:rsidRPr="005B0B47" w:rsidRDefault="00000000" w:rsidP="00FA62F9">
            <w:pPr>
              <w:widowControl w:val="0"/>
              <w:jc w:val="both"/>
              <w:rPr>
                <w:sz w:val="20"/>
                <w:szCs w:val="20"/>
              </w:rPr>
            </w:pPr>
            <w:r w:rsidRPr="005B0B47">
              <w:rPr>
                <w:i/>
                <w:sz w:val="20"/>
                <w:szCs w:val="20"/>
              </w:rPr>
              <w:t xml:space="preserve">State </w:t>
            </w:r>
            <w:r w:rsidRPr="005B0B47">
              <w:rPr>
                <w:sz w:val="20"/>
                <w:szCs w:val="20"/>
              </w:rPr>
              <w:t>dari sistem yang mencerminkan eksekusi dari suatu aksi</w:t>
            </w:r>
          </w:p>
        </w:tc>
      </w:tr>
      <w:tr w:rsidR="00062B37" w:rsidRPr="005B0B47" w14:paraId="76F65BE4" w14:textId="77777777" w:rsidTr="00A052F3">
        <w:trPr>
          <w:trHeight w:val="345"/>
        </w:trPr>
        <w:tc>
          <w:tcPr>
            <w:tcW w:w="645" w:type="dxa"/>
            <w:vMerge/>
            <w:tcMar>
              <w:top w:w="100" w:type="dxa"/>
              <w:left w:w="100" w:type="dxa"/>
              <w:bottom w:w="100" w:type="dxa"/>
              <w:right w:w="100" w:type="dxa"/>
            </w:tcMar>
          </w:tcPr>
          <w:p w14:paraId="295C8A53"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5E3355E3"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7272C718"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384CD78F" w14:textId="77777777" w:rsidR="00062B37" w:rsidRPr="005B0B47" w:rsidRDefault="00062B37" w:rsidP="00FA62F9">
            <w:pPr>
              <w:widowControl w:val="0"/>
              <w:rPr>
                <w:sz w:val="20"/>
                <w:szCs w:val="20"/>
              </w:rPr>
            </w:pPr>
          </w:p>
        </w:tc>
      </w:tr>
      <w:tr w:rsidR="00062B37" w:rsidRPr="005B0B47" w14:paraId="61265706" w14:textId="77777777" w:rsidTr="00A052F3">
        <w:trPr>
          <w:trHeight w:val="840"/>
        </w:trPr>
        <w:tc>
          <w:tcPr>
            <w:tcW w:w="645" w:type="dxa"/>
            <w:vMerge w:val="restart"/>
            <w:tcMar>
              <w:top w:w="40" w:type="dxa"/>
              <w:left w:w="40" w:type="dxa"/>
              <w:bottom w:w="40" w:type="dxa"/>
              <w:right w:w="40" w:type="dxa"/>
            </w:tcMar>
            <w:vAlign w:val="center"/>
          </w:tcPr>
          <w:p w14:paraId="64303CF3" w14:textId="77777777" w:rsidR="00062B37" w:rsidRPr="005B0B47" w:rsidRDefault="00000000" w:rsidP="00FA62F9">
            <w:pPr>
              <w:widowControl w:val="0"/>
              <w:jc w:val="center"/>
              <w:rPr>
                <w:sz w:val="20"/>
                <w:szCs w:val="20"/>
              </w:rPr>
            </w:pPr>
            <w:r w:rsidRPr="005B0B47">
              <w:rPr>
                <w:sz w:val="20"/>
                <w:szCs w:val="20"/>
              </w:rPr>
              <w:t>3</w:t>
            </w:r>
          </w:p>
        </w:tc>
        <w:tc>
          <w:tcPr>
            <w:tcW w:w="1740" w:type="dxa"/>
            <w:vMerge w:val="restart"/>
            <w:tcMar>
              <w:top w:w="40" w:type="dxa"/>
              <w:left w:w="40" w:type="dxa"/>
              <w:bottom w:w="40" w:type="dxa"/>
              <w:right w:w="40" w:type="dxa"/>
            </w:tcMar>
            <w:vAlign w:val="center"/>
          </w:tcPr>
          <w:p w14:paraId="299F31B0"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4CD40BE5" wp14:editId="7DD92096">
                  <wp:extent cx="540000" cy="5400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40000" cy="5400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5B41E6A2" w14:textId="77777777" w:rsidR="00062B37" w:rsidRPr="005B0B47" w:rsidRDefault="00000000" w:rsidP="00FA62F9">
            <w:pPr>
              <w:widowControl w:val="0"/>
              <w:jc w:val="center"/>
              <w:rPr>
                <w:i/>
                <w:sz w:val="20"/>
                <w:szCs w:val="20"/>
              </w:rPr>
            </w:pPr>
            <w:proofErr w:type="spellStart"/>
            <w:r w:rsidRPr="005B0B47">
              <w:rPr>
                <w:i/>
                <w:sz w:val="20"/>
                <w:szCs w:val="20"/>
              </w:rPr>
              <w:t>Initial</w:t>
            </w:r>
            <w:proofErr w:type="spellEnd"/>
            <w:r w:rsidRPr="005B0B47">
              <w:rPr>
                <w:i/>
                <w:sz w:val="20"/>
                <w:szCs w:val="20"/>
              </w:rPr>
              <w:t xml:space="preserve"> </w:t>
            </w:r>
            <w:proofErr w:type="spellStart"/>
            <w:r w:rsidRPr="005B0B47">
              <w:rPr>
                <w:i/>
                <w:sz w:val="20"/>
                <w:szCs w:val="20"/>
              </w:rPr>
              <w:t>Node</w:t>
            </w:r>
            <w:proofErr w:type="spellEnd"/>
          </w:p>
        </w:tc>
        <w:tc>
          <w:tcPr>
            <w:tcW w:w="3583" w:type="dxa"/>
            <w:vMerge w:val="restart"/>
            <w:tcMar>
              <w:top w:w="40" w:type="dxa"/>
              <w:left w:w="40" w:type="dxa"/>
              <w:bottom w:w="40" w:type="dxa"/>
              <w:right w:w="40" w:type="dxa"/>
            </w:tcMar>
            <w:vAlign w:val="center"/>
          </w:tcPr>
          <w:p w14:paraId="0A39A973" w14:textId="77777777" w:rsidR="00062B37" w:rsidRPr="005B0B47" w:rsidRDefault="00000000" w:rsidP="00FA62F9">
            <w:pPr>
              <w:widowControl w:val="0"/>
              <w:jc w:val="both"/>
              <w:rPr>
                <w:sz w:val="20"/>
                <w:szCs w:val="20"/>
              </w:rPr>
            </w:pPr>
            <w:r w:rsidRPr="005B0B47">
              <w:rPr>
                <w:sz w:val="20"/>
                <w:szCs w:val="20"/>
              </w:rPr>
              <w:t>Bagaimana objek dibentuk atau diawali</w:t>
            </w:r>
          </w:p>
        </w:tc>
      </w:tr>
      <w:tr w:rsidR="00062B37" w:rsidRPr="005B0B47" w14:paraId="2FB03C97" w14:textId="77777777" w:rsidTr="00A052F3">
        <w:trPr>
          <w:trHeight w:val="345"/>
        </w:trPr>
        <w:tc>
          <w:tcPr>
            <w:tcW w:w="645" w:type="dxa"/>
            <w:vMerge/>
            <w:tcMar>
              <w:top w:w="100" w:type="dxa"/>
              <w:left w:w="100" w:type="dxa"/>
              <w:bottom w:w="100" w:type="dxa"/>
              <w:right w:w="100" w:type="dxa"/>
            </w:tcMar>
          </w:tcPr>
          <w:p w14:paraId="16E56E81"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7ACCFEDC"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255A4060"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12645F7F" w14:textId="77777777" w:rsidR="00062B37" w:rsidRPr="005B0B47" w:rsidRDefault="00062B37" w:rsidP="00FA62F9">
            <w:pPr>
              <w:widowControl w:val="0"/>
              <w:rPr>
                <w:sz w:val="20"/>
                <w:szCs w:val="20"/>
              </w:rPr>
            </w:pPr>
          </w:p>
        </w:tc>
      </w:tr>
      <w:tr w:rsidR="00062B37" w:rsidRPr="005B0B47" w14:paraId="3A6E29E1" w14:textId="77777777" w:rsidTr="00A052F3">
        <w:trPr>
          <w:trHeight w:val="1095"/>
        </w:trPr>
        <w:tc>
          <w:tcPr>
            <w:tcW w:w="645" w:type="dxa"/>
            <w:vMerge w:val="restart"/>
            <w:tcMar>
              <w:top w:w="40" w:type="dxa"/>
              <w:left w:w="40" w:type="dxa"/>
              <w:bottom w:w="40" w:type="dxa"/>
              <w:right w:w="40" w:type="dxa"/>
            </w:tcMar>
            <w:vAlign w:val="center"/>
          </w:tcPr>
          <w:p w14:paraId="17114234" w14:textId="77777777" w:rsidR="00062B37" w:rsidRPr="005B0B47" w:rsidRDefault="00000000" w:rsidP="00FA62F9">
            <w:pPr>
              <w:widowControl w:val="0"/>
              <w:jc w:val="center"/>
              <w:rPr>
                <w:sz w:val="20"/>
                <w:szCs w:val="20"/>
              </w:rPr>
            </w:pPr>
            <w:r w:rsidRPr="005B0B47">
              <w:rPr>
                <w:sz w:val="20"/>
                <w:szCs w:val="20"/>
              </w:rPr>
              <w:t>4</w:t>
            </w:r>
          </w:p>
        </w:tc>
        <w:tc>
          <w:tcPr>
            <w:tcW w:w="1740" w:type="dxa"/>
            <w:vMerge w:val="restart"/>
            <w:tcMar>
              <w:top w:w="40" w:type="dxa"/>
              <w:left w:w="40" w:type="dxa"/>
              <w:bottom w:w="40" w:type="dxa"/>
              <w:right w:w="40" w:type="dxa"/>
            </w:tcMar>
            <w:vAlign w:val="center"/>
          </w:tcPr>
          <w:p w14:paraId="0C257419"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0DC416E0" wp14:editId="36AE56EF">
                  <wp:extent cx="540000" cy="540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40000" cy="5400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13E3A732" w14:textId="77777777" w:rsidR="00062B37" w:rsidRPr="005B0B47" w:rsidRDefault="00000000" w:rsidP="00FA62F9">
            <w:pPr>
              <w:widowControl w:val="0"/>
              <w:jc w:val="center"/>
              <w:rPr>
                <w:i/>
                <w:sz w:val="20"/>
                <w:szCs w:val="20"/>
              </w:rPr>
            </w:pPr>
            <w:proofErr w:type="spellStart"/>
            <w:r w:rsidRPr="005B0B47">
              <w:rPr>
                <w:i/>
                <w:sz w:val="20"/>
                <w:szCs w:val="20"/>
              </w:rPr>
              <w:t>Activity</w:t>
            </w:r>
            <w:proofErr w:type="spellEnd"/>
            <w:r w:rsidRPr="005B0B47">
              <w:rPr>
                <w:i/>
                <w:sz w:val="20"/>
                <w:szCs w:val="20"/>
              </w:rPr>
              <w:t xml:space="preserve"> Final </w:t>
            </w:r>
            <w:proofErr w:type="spellStart"/>
            <w:r w:rsidRPr="005B0B47">
              <w:rPr>
                <w:i/>
                <w:sz w:val="20"/>
                <w:szCs w:val="20"/>
              </w:rPr>
              <w:t>Node</w:t>
            </w:r>
            <w:proofErr w:type="spellEnd"/>
          </w:p>
        </w:tc>
        <w:tc>
          <w:tcPr>
            <w:tcW w:w="3583" w:type="dxa"/>
            <w:vMerge w:val="restart"/>
            <w:tcMar>
              <w:top w:w="40" w:type="dxa"/>
              <w:left w:w="40" w:type="dxa"/>
              <w:bottom w:w="40" w:type="dxa"/>
              <w:right w:w="40" w:type="dxa"/>
            </w:tcMar>
            <w:vAlign w:val="center"/>
          </w:tcPr>
          <w:p w14:paraId="1F91E0EA" w14:textId="77777777" w:rsidR="00062B37" w:rsidRPr="005B0B47" w:rsidRDefault="00000000" w:rsidP="00FA62F9">
            <w:pPr>
              <w:widowControl w:val="0"/>
              <w:jc w:val="both"/>
              <w:rPr>
                <w:sz w:val="20"/>
                <w:szCs w:val="20"/>
              </w:rPr>
            </w:pPr>
            <w:r w:rsidRPr="005B0B47">
              <w:rPr>
                <w:sz w:val="20"/>
                <w:szCs w:val="20"/>
              </w:rPr>
              <w:t>Bagaimana objek dibentuk dan diakhiri</w:t>
            </w:r>
          </w:p>
        </w:tc>
      </w:tr>
      <w:tr w:rsidR="00062B37" w:rsidRPr="005B0B47" w14:paraId="7D299D10" w14:textId="77777777" w:rsidTr="00A052F3">
        <w:trPr>
          <w:trHeight w:val="345"/>
        </w:trPr>
        <w:tc>
          <w:tcPr>
            <w:tcW w:w="645" w:type="dxa"/>
            <w:vMerge/>
            <w:tcMar>
              <w:top w:w="100" w:type="dxa"/>
              <w:left w:w="100" w:type="dxa"/>
              <w:bottom w:w="100" w:type="dxa"/>
              <w:right w:w="100" w:type="dxa"/>
            </w:tcMar>
          </w:tcPr>
          <w:p w14:paraId="2F497169"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2F90865D"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567F609F"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6FAA8E7F" w14:textId="77777777" w:rsidR="00062B37" w:rsidRPr="005B0B47" w:rsidRDefault="00062B37" w:rsidP="00FA62F9">
            <w:pPr>
              <w:widowControl w:val="0"/>
              <w:rPr>
                <w:sz w:val="20"/>
                <w:szCs w:val="20"/>
              </w:rPr>
            </w:pPr>
          </w:p>
        </w:tc>
      </w:tr>
      <w:tr w:rsidR="00062B37" w:rsidRPr="005B0B47" w14:paraId="4510FD14" w14:textId="77777777" w:rsidTr="00A052F3">
        <w:trPr>
          <w:trHeight w:val="1185"/>
        </w:trPr>
        <w:tc>
          <w:tcPr>
            <w:tcW w:w="645" w:type="dxa"/>
            <w:vMerge w:val="restart"/>
            <w:tcMar>
              <w:top w:w="40" w:type="dxa"/>
              <w:left w:w="40" w:type="dxa"/>
              <w:bottom w:w="40" w:type="dxa"/>
              <w:right w:w="40" w:type="dxa"/>
            </w:tcMar>
            <w:vAlign w:val="center"/>
          </w:tcPr>
          <w:p w14:paraId="407B63A0" w14:textId="77777777" w:rsidR="00062B37" w:rsidRPr="005B0B47" w:rsidRDefault="00000000" w:rsidP="00FA62F9">
            <w:pPr>
              <w:widowControl w:val="0"/>
              <w:jc w:val="center"/>
              <w:rPr>
                <w:sz w:val="20"/>
                <w:szCs w:val="20"/>
              </w:rPr>
            </w:pPr>
            <w:r w:rsidRPr="005B0B47">
              <w:rPr>
                <w:sz w:val="20"/>
                <w:szCs w:val="20"/>
              </w:rPr>
              <w:t>5</w:t>
            </w:r>
          </w:p>
        </w:tc>
        <w:tc>
          <w:tcPr>
            <w:tcW w:w="1740" w:type="dxa"/>
            <w:vMerge w:val="restart"/>
            <w:tcMar>
              <w:top w:w="40" w:type="dxa"/>
              <w:left w:w="40" w:type="dxa"/>
              <w:bottom w:w="40" w:type="dxa"/>
              <w:right w:w="40" w:type="dxa"/>
            </w:tcMar>
            <w:vAlign w:val="center"/>
          </w:tcPr>
          <w:p w14:paraId="58A9D1DB"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5949D435" wp14:editId="005ED6BD">
                  <wp:extent cx="540000" cy="540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40000" cy="5400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05E4AB82" w14:textId="77777777" w:rsidR="00062B37" w:rsidRPr="005B0B47" w:rsidRDefault="00000000" w:rsidP="00FA62F9">
            <w:pPr>
              <w:widowControl w:val="0"/>
              <w:jc w:val="center"/>
              <w:rPr>
                <w:i/>
                <w:sz w:val="20"/>
                <w:szCs w:val="20"/>
              </w:rPr>
            </w:pPr>
            <w:proofErr w:type="spellStart"/>
            <w:r w:rsidRPr="005B0B47">
              <w:rPr>
                <w:i/>
                <w:sz w:val="20"/>
                <w:szCs w:val="20"/>
              </w:rPr>
              <w:t>Decision</w:t>
            </w:r>
            <w:proofErr w:type="spellEnd"/>
          </w:p>
        </w:tc>
        <w:tc>
          <w:tcPr>
            <w:tcW w:w="3583" w:type="dxa"/>
            <w:vMerge w:val="restart"/>
            <w:tcMar>
              <w:top w:w="40" w:type="dxa"/>
              <w:left w:w="40" w:type="dxa"/>
              <w:bottom w:w="40" w:type="dxa"/>
              <w:right w:w="40" w:type="dxa"/>
            </w:tcMar>
            <w:vAlign w:val="center"/>
          </w:tcPr>
          <w:p w14:paraId="309451C0" w14:textId="77777777" w:rsidR="00062B37" w:rsidRPr="005B0B47" w:rsidRDefault="00000000" w:rsidP="00FA62F9">
            <w:pPr>
              <w:widowControl w:val="0"/>
              <w:jc w:val="both"/>
              <w:rPr>
                <w:sz w:val="20"/>
                <w:szCs w:val="20"/>
              </w:rPr>
            </w:pPr>
            <w:r w:rsidRPr="005B0B47">
              <w:rPr>
                <w:sz w:val="20"/>
                <w:szCs w:val="20"/>
              </w:rPr>
              <w:t>Digunakan untuk menggambarkan suatu keputusan atau tindakan yang harus diambil pada kondisi tertentu</w:t>
            </w:r>
          </w:p>
        </w:tc>
      </w:tr>
      <w:tr w:rsidR="00062B37" w:rsidRPr="005B0B47" w14:paraId="2E55672A" w14:textId="77777777" w:rsidTr="00A052F3">
        <w:trPr>
          <w:trHeight w:val="345"/>
        </w:trPr>
        <w:tc>
          <w:tcPr>
            <w:tcW w:w="645" w:type="dxa"/>
            <w:vMerge/>
            <w:tcMar>
              <w:top w:w="100" w:type="dxa"/>
              <w:left w:w="100" w:type="dxa"/>
              <w:bottom w:w="100" w:type="dxa"/>
              <w:right w:w="100" w:type="dxa"/>
            </w:tcMar>
          </w:tcPr>
          <w:p w14:paraId="37C9C94C"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533C4B10"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4B189894"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09A23199" w14:textId="77777777" w:rsidR="00062B37" w:rsidRPr="005B0B47" w:rsidRDefault="00062B37" w:rsidP="00FA62F9">
            <w:pPr>
              <w:widowControl w:val="0"/>
              <w:rPr>
                <w:sz w:val="20"/>
                <w:szCs w:val="20"/>
              </w:rPr>
            </w:pPr>
          </w:p>
        </w:tc>
      </w:tr>
      <w:tr w:rsidR="00062B37" w:rsidRPr="005B0B47" w14:paraId="17B7D180" w14:textId="77777777" w:rsidTr="00A052F3">
        <w:trPr>
          <w:trHeight w:val="900"/>
        </w:trPr>
        <w:tc>
          <w:tcPr>
            <w:tcW w:w="645" w:type="dxa"/>
            <w:vMerge w:val="restart"/>
            <w:tcMar>
              <w:top w:w="40" w:type="dxa"/>
              <w:left w:w="40" w:type="dxa"/>
              <w:bottom w:w="40" w:type="dxa"/>
              <w:right w:w="40" w:type="dxa"/>
            </w:tcMar>
            <w:vAlign w:val="center"/>
          </w:tcPr>
          <w:p w14:paraId="1D639305" w14:textId="77777777" w:rsidR="00062B37" w:rsidRPr="005B0B47" w:rsidRDefault="00000000" w:rsidP="00FA62F9">
            <w:pPr>
              <w:widowControl w:val="0"/>
              <w:jc w:val="center"/>
              <w:rPr>
                <w:sz w:val="20"/>
                <w:szCs w:val="20"/>
              </w:rPr>
            </w:pPr>
            <w:r w:rsidRPr="005B0B47">
              <w:rPr>
                <w:sz w:val="20"/>
                <w:szCs w:val="20"/>
              </w:rPr>
              <w:t>6</w:t>
            </w:r>
          </w:p>
        </w:tc>
        <w:tc>
          <w:tcPr>
            <w:tcW w:w="1740" w:type="dxa"/>
            <w:vMerge w:val="restart"/>
            <w:tcMar>
              <w:top w:w="40" w:type="dxa"/>
              <w:left w:w="40" w:type="dxa"/>
              <w:bottom w:w="40" w:type="dxa"/>
              <w:right w:w="40" w:type="dxa"/>
            </w:tcMar>
            <w:vAlign w:val="center"/>
          </w:tcPr>
          <w:p w14:paraId="100BFBB7"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5160D033" wp14:editId="0A200F92">
                  <wp:extent cx="540000" cy="3024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40000" cy="302400"/>
                          </a:xfrm>
                          <a:prstGeom prst="rect">
                            <a:avLst/>
                          </a:prstGeom>
                          <a:ln/>
                        </pic:spPr>
                      </pic:pic>
                    </a:graphicData>
                  </a:graphic>
                </wp:inline>
              </w:drawing>
            </w:r>
          </w:p>
        </w:tc>
        <w:tc>
          <w:tcPr>
            <w:tcW w:w="1965" w:type="dxa"/>
            <w:vMerge w:val="restart"/>
            <w:tcMar>
              <w:top w:w="40" w:type="dxa"/>
              <w:left w:w="40" w:type="dxa"/>
              <w:bottom w:w="40" w:type="dxa"/>
              <w:right w:w="40" w:type="dxa"/>
            </w:tcMar>
            <w:vAlign w:val="center"/>
          </w:tcPr>
          <w:p w14:paraId="36C4473D" w14:textId="77777777" w:rsidR="00062B37" w:rsidRPr="005B0B47" w:rsidRDefault="00000000" w:rsidP="00FA62F9">
            <w:pPr>
              <w:widowControl w:val="0"/>
              <w:jc w:val="center"/>
              <w:rPr>
                <w:i/>
                <w:sz w:val="20"/>
                <w:szCs w:val="20"/>
              </w:rPr>
            </w:pPr>
            <w:r w:rsidRPr="005B0B47">
              <w:rPr>
                <w:i/>
                <w:sz w:val="20"/>
                <w:szCs w:val="20"/>
              </w:rPr>
              <w:t xml:space="preserve">Line </w:t>
            </w:r>
            <w:proofErr w:type="spellStart"/>
            <w:r w:rsidRPr="005B0B47">
              <w:rPr>
                <w:i/>
                <w:sz w:val="20"/>
                <w:szCs w:val="20"/>
              </w:rPr>
              <w:t>Connector</w:t>
            </w:r>
            <w:proofErr w:type="spellEnd"/>
          </w:p>
        </w:tc>
        <w:tc>
          <w:tcPr>
            <w:tcW w:w="3583" w:type="dxa"/>
            <w:vMerge w:val="restart"/>
            <w:tcMar>
              <w:top w:w="40" w:type="dxa"/>
              <w:left w:w="40" w:type="dxa"/>
              <w:bottom w:w="40" w:type="dxa"/>
              <w:right w:w="40" w:type="dxa"/>
            </w:tcMar>
            <w:vAlign w:val="center"/>
          </w:tcPr>
          <w:p w14:paraId="22EDCC00" w14:textId="77777777" w:rsidR="00062B37" w:rsidRPr="005B0B47" w:rsidRDefault="00000000" w:rsidP="00FA62F9">
            <w:pPr>
              <w:widowControl w:val="0"/>
              <w:jc w:val="both"/>
              <w:rPr>
                <w:sz w:val="20"/>
                <w:szCs w:val="20"/>
              </w:rPr>
            </w:pPr>
            <w:r w:rsidRPr="005B0B47">
              <w:rPr>
                <w:sz w:val="20"/>
                <w:szCs w:val="20"/>
              </w:rPr>
              <w:t>Digunakan untuk menghubungkan satu simbol dengan simbol lainnya</w:t>
            </w:r>
          </w:p>
        </w:tc>
      </w:tr>
      <w:tr w:rsidR="00062B37" w:rsidRPr="005B0B47" w14:paraId="740C27CB" w14:textId="77777777" w:rsidTr="00A052F3">
        <w:trPr>
          <w:trHeight w:val="345"/>
        </w:trPr>
        <w:tc>
          <w:tcPr>
            <w:tcW w:w="645" w:type="dxa"/>
            <w:vMerge/>
            <w:tcMar>
              <w:top w:w="100" w:type="dxa"/>
              <w:left w:w="100" w:type="dxa"/>
              <w:bottom w:w="100" w:type="dxa"/>
              <w:right w:w="100" w:type="dxa"/>
            </w:tcMar>
          </w:tcPr>
          <w:p w14:paraId="01ECE981" w14:textId="77777777" w:rsidR="00062B37" w:rsidRPr="005B0B47" w:rsidRDefault="00062B37" w:rsidP="00FA62F9">
            <w:pPr>
              <w:widowControl w:val="0"/>
              <w:rPr>
                <w:sz w:val="20"/>
                <w:szCs w:val="20"/>
              </w:rPr>
            </w:pPr>
          </w:p>
        </w:tc>
        <w:tc>
          <w:tcPr>
            <w:tcW w:w="1740" w:type="dxa"/>
            <w:vMerge/>
            <w:tcMar>
              <w:top w:w="100" w:type="dxa"/>
              <w:left w:w="100" w:type="dxa"/>
              <w:bottom w:w="100" w:type="dxa"/>
              <w:right w:w="100" w:type="dxa"/>
            </w:tcMar>
          </w:tcPr>
          <w:p w14:paraId="78C6B0B5" w14:textId="77777777" w:rsidR="00062B37" w:rsidRPr="005B0B47" w:rsidRDefault="00062B37" w:rsidP="00FA62F9">
            <w:pPr>
              <w:widowControl w:val="0"/>
              <w:rPr>
                <w:sz w:val="20"/>
                <w:szCs w:val="20"/>
              </w:rPr>
            </w:pPr>
          </w:p>
        </w:tc>
        <w:tc>
          <w:tcPr>
            <w:tcW w:w="1965" w:type="dxa"/>
            <w:vMerge/>
            <w:tcMar>
              <w:top w:w="100" w:type="dxa"/>
              <w:left w:w="100" w:type="dxa"/>
              <w:bottom w:w="100" w:type="dxa"/>
              <w:right w:w="100" w:type="dxa"/>
            </w:tcMar>
          </w:tcPr>
          <w:p w14:paraId="79760E75" w14:textId="77777777" w:rsidR="00062B37" w:rsidRPr="005B0B47" w:rsidRDefault="00062B37" w:rsidP="00FA62F9">
            <w:pPr>
              <w:widowControl w:val="0"/>
              <w:rPr>
                <w:sz w:val="20"/>
                <w:szCs w:val="20"/>
              </w:rPr>
            </w:pPr>
          </w:p>
        </w:tc>
        <w:tc>
          <w:tcPr>
            <w:tcW w:w="3583" w:type="dxa"/>
            <w:vMerge/>
            <w:tcMar>
              <w:top w:w="100" w:type="dxa"/>
              <w:left w:w="100" w:type="dxa"/>
              <w:bottom w:w="100" w:type="dxa"/>
              <w:right w:w="100" w:type="dxa"/>
            </w:tcMar>
          </w:tcPr>
          <w:p w14:paraId="41159544" w14:textId="77777777" w:rsidR="00062B37" w:rsidRPr="005B0B47" w:rsidRDefault="00062B37" w:rsidP="00ED2A87">
            <w:pPr>
              <w:keepNext/>
              <w:widowControl w:val="0"/>
              <w:rPr>
                <w:sz w:val="20"/>
                <w:szCs w:val="20"/>
              </w:rPr>
            </w:pPr>
          </w:p>
        </w:tc>
      </w:tr>
    </w:tbl>
    <w:p w14:paraId="115F8BA3" w14:textId="72ECD4D9" w:rsidR="00062B37" w:rsidRPr="005B0B47" w:rsidRDefault="00ED2A87" w:rsidP="00ED2A87">
      <w:pPr>
        <w:pStyle w:val="Caption"/>
        <w:jc w:val="center"/>
        <w:rPr>
          <w:color w:val="auto"/>
        </w:rPr>
      </w:pPr>
      <w:bookmarkStart w:id="38" w:name="_Toc210929028"/>
      <w:r w:rsidRPr="005B0B47">
        <w:rPr>
          <w:i w:val="0"/>
          <w:iCs w:val="0"/>
          <w:color w:val="auto"/>
        </w:rPr>
        <w:t>Tabel 2.</w:t>
      </w:r>
      <w:r w:rsidR="00286AC9" w:rsidRPr="005B0B47">
        <w:rPr>
          <w:i w:val="0"/>
          <w:iCs w:val="0"/>
          <w:color w:val="auto"/>
        </w:rPr>
        <w:fldChar w:fldCharType="begin"/>
      </w:r>
      <w:r w:rsidR="00286AC9" w:rsidRPr="005B0B47">
        <w:rPr>
          <w:i w:val="0"/>
          <w:iCs w:val="0"/>
          <w:color w:val="auto"/>
        </w:rPr>
        <w:instrText xml:space="preserve"> SEQ Tabel_2. \* ARABIC </w:instrText>
      </w:r>
      <w:r w:rsidR="00286AC9" w:rsidRPr="005B0B47">
        <w:rPr>
          <w:i w:val="0"/>
          <w:iCs w:val="0"/>
          <w:color w:val="auto"/>
        </w:rPr>
        <w:fldChar w:fldCharType="separate"/>
      </w:r>
      <w:r w:rsidR="00286AC9" w:rsidRPr="005B0B47">
        <w:rPr>
          <w:i w:val="0"/>
          <w:iCs w:val="0"/>
          <w:noProof/>
          <w:color w:val="auto"/>
        </w:rPr>
        <w:t>4</w:t>
      </w:r>
      <w:r w:rsidR="00286AC9" w:rsidRPr="005B0B47">
        <w:rPr>
          <w:i w:val="0"/>
          <w:iCs w:val="0"/>
          <w:color w:val="auto"/>
        </w:rPr>
        <w:fldChar w:fldCharType="end"/>
      </w:r>
      <w:r w:rsidRPr="005B0B47">
        <w:rPr>
          <w:color w:val="auto"/>
        </w:rPr>
        <w:t xml:space="preserve"> </w:t>
      </w:r>
      <w:proofErr w:type="spellStart"/>
      <w:r w:rsidRPr="005B0B47">
        <w:rPr>
          <w:color w:val="auto"/>
        </w:rPr>
        <w:t>Activity</w:t>
      </w:r>
      <w:proofErr w:type="spellEnd"/>
      <w:r w:rsidRPr="005B0B47">
        <w:rPr>
          <w:color w:val="auto"/>
        </w:rPr>
        <w:t xml:space="preserve"> Diagram</w:t>
      </w:r>
      <w:bookmarkEnd w:id="38"/>
    </w:p>
    <w:p w14:paraId="197CAD7B" w14:textId="77777777" w:rsidR="00062B37" w:rsidRPr="005B0B47" w:rsidRDefault="00000000" w:rsidP="00FA62F9">
      <w:pPr>
        <w:pStyle w:val="Heading2"/>
        <w:numPr>
          <w:ilvl w:val="0"/>
          <w:numId w:val="5"/>
        </w:numPr>
        <w:spacing w:before="0"/>
        <w:jc w:val="both"/>
      </w:pPr>
      <w:bookmarkStart w:id="39" w:name="_Toc210928956"/>
      <w:proofErr w:type="spellStart"/>
      <w:r w:rsidRPr="005B0B47">
        <w:rPr>
          <w:i/>
        </w:rPr>
        <w:t>Sequence</w:t>
      </w:r>
      <w:proofErr w:type="spellEnd"/>
      <w:r w:rsidRPr="005B0B47">
        <w:rPr>
          <w:i/>
        </w:rPr>
        <w:t xml:space="preserve"> Diagram</w:t>
      </w:r>
      <w:bookmarkEnd w:id="39"/>
    </w:p>
    <w:p w14:paraId="7C1B475D" w14:textId="4CF71070" w:rsidR="00062B37" w:rsidRPr="005B0B47" w:rsidRDefault="00000000" w:rsidP="00FA62F9">
      <w:pPr>
        <w:ind w:firstLine="720"/>
        <w:jc w:val="both"/>
      </w:pPr>
      <w:proofErr w:type="spellStart"/>
      <w:r w:rsidRPr="005B0B47">
        <w:rPr>
          <w:i/>
        </w:rPr>
        <w:t>Sequence</w:t>
      </w:r>
      <w:proofErr w:type="spellEnd"/>
      <w:r w:rsidRPr="005B0B47">
        <w:rPr>
          <w:i/>
        </w:rPr>
        <w:t xml:space="preserve"> diagram</w:t>
      </w:r>
      <w:r w:rsidRPr="005B0B47">
        <w:t xml:space="preserve"> menggambarkan interaksi antar objek dalam sistem secara kronologis dengan menampilkan urutan pesan dari satu objek ke objek lain. Biasanya digambarkan dengan </w:t>
      </w:r>
      <w:proofErr w:type="spellStart"/>
      <w:r w:rsidRPr="005B0B47">
        <w:t>lifeline</w:t>
      </w:r>
      <w:proofErr w:type="spellEnd"/>
      <w:r w:rsidRPr="005B0B47">
        <w:t xml:space="preserve"> dan panah untuk menunjukkan aliran komunikasi. Dalam penelitian </w:t>
      </w:r>
      <w:proofErr w:type="spellStart"/>
      <w:r w:rsidRPr="005B0B47">
        <w:t>Rasiban</w:t>
      </w:r>
      <w:proofErr w:type="spellEnd"/>
      <w:r w:rsidRPr="005B0B47">
        <w:t xml:space="preserve"> </w:t>
      </w:r>
      <w:sdt>
        <w:sdtPr>
          <w:rPr>
            <w:color w:val="000000"/>
          </w:rPr>
          <w:tag w:val="MENDELEY_CITATION_v3_eyJjaXRhdGlvbklEIjoiTUVOREVMRVlfQ0lUQVRJT05fNTY2YTBhOGYtYTZjZC00ZGM2LTg4MDUtNGJhNWE2YjQ2Y2Mz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
          <w:id w:val="1268117610"/>
          <w:placeholder>
            <w:docPart w:val="DefaultPlaceholder_-1854013440"/>
          </w:placeholder>
        </w:sdtPr>
        <w:sdtContent>
          <w:r w:rsidR="002E5A54" w:rsidRPr="005B0B47">
            <w:rPr>
              <w:color w:val="000000"/>
            </w:rPr>
            <w:t>[26]</w:t>
          </w:r>
        </w:sdtContent>
      </w:sdt>
      <w:r w:rsidRPr="005B0B47">
        <w:t xml:space="preserve">, </w:t>
      </w:r>
      <w:proofErr w:type="spellStart"/>
      <w:r w:rsidRPr="005B0B47">
        <w:t>sequence</w:t>
      </w:r>
      <w:proofErr w:type="spellEnd"/>
      <w:r w:rsidRPr="005B0B47">
        <w:t xml:space="preserve"> diagram digunakan untuk menjelaskan skenario pengelolaan data, seperti proses menghapus dan mengubah data yang dilakukan oleh </w:t>
      </w:r>
      <w:r w:rsidRPr="005B0B47">
        <w:rPr>
          <w:i/>
        </w:rPr>
        <w:t>admin</w:t>
      </w:r>
      <w:r w:rsidRPr="005B0B47">
        <w:t xml:space="preserve">. Pendapat </w:t>
      </w:r>
      <w:proofErr w:type="spellStart"/>
      <w:r w:rsidRPr="005B0B47">
        <w:t>Rasiban</w:t>
      </w:r>
      <w:proofErr w:type="spellEnd"/>
      <w:r w:rsidRPr="005B0B47">
        <w:t xml:space="preserve"> menekankan bahwa </w:t>
      </w:r>
      <w:proofErr w:type="spellStart"/>
      <w:r w:rsidRPr="005B0B47">
        <w:rPr>
          <w:i/>
        </w:rPr>
        <w:t>sequence</w:t>
      </w:r>
      <w:proofErr w:type="spellEnd"/>
      <w:r w:rsidRPr="005B0B47">
        <w:rPr>
          <w:i/>
        </w:rPr>
        <w:t xml:space="preserve"> diagram</w:t>
      </w:r>
      <w:r w:rsidRPr="005B0B47">
        <w:t xml:space="preserve"> penting untuk memperlihatkan dinamika sistem secara detail, sehingga alur interaksi sistem bisa ditelusuri langkah demi langkah dengan jelas.</w:t>
      </w:r>
    </w:p>
    <w:tbl>
      <w:tblPr>
        <w:tblStyle w:val="a3"/>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62"/>
        <w:gridCol w:w="1418"/>
        <w:gridCol w:w="1701"/>
        <w:gridCol w:w="4246"/>
      </w:tblGrid>
      <w:tr w:rsidR="00062B37" w:rsidRPr="005B0B47" w14:paraId="15C8C57D" w14:textId="77777777" w:rsidTr="00370CD7">
        <w:trPr>
          <w:trHeight w:val="315"/>
        </w:trPr>
        <w:tc>
          <w:tcPr>
            <w:tcW w:w="562" w:type="dxa"/>
            <w:tcMar>
              <w:top w:w="40" w:type="dxa"/>
              <w:left w:w="40" w:type="dxa"/>
              <w:bottom w:w="40" w:type="dxa"/>
              <w:right w:w="40" w:type="dxa"/>
            </w:tcMar>
            <w:vAlign w:val="bottom"/>
          </w:tcPr>
          <w:p w14:paraId="3D8DB119" w14:textId="77777777" w:rsidR="00062B37" w:rsidRPr="005B0B47" w:rsidRDefault="00000000" w:rsidP="00FA62F9">
            <w:pPr>
              <w:widowControl w:val="0"/>
              <w:jc w:val="center"/>
              <w:rPr>
                <w:sz w:val="20"/>
                <w:szCs w:val="20"/>
              </w:rPr>
            </w:pPr>
            <w:r w:rsidRPr="005B0B47">
              <w:rPr>
                <w:b/>
                <w:sz w:val="20"/>
                <w:szCs w:val="20"/>
              </w:rPr>
              <w:t>NO</w:t>
            </w:r>
          </w:p>
        </w:tc>
        <w:tc>
          <w:tcPr>
            <w:tcW w:w="1418" w:type="dxa"/>
            <w:tcMar>
              <w:top w:w="40" w:type="dxa"/>
              <w:left w:w="40" w:type="dxa"/>
              <w:bottom w:w="40" w:type="dxa"/>
              <w:right w:w="40" w:type="dxa"/>
            </w:tcMar>
            <w:vAlign w:val="bottom"/>
          </w:tcPr>
          <w:p w14:paraId="7FCFDEB9" w14:textId="77777777" w:rsidR="00062B37" w:rsidRPr="005B0B47" w:rsidRDefault="00000000" w:rsidP="00FA62F9">
            <w:pPr>
              <w:widowControl w:val="0"/>
              <w:jc w:val="center"/>
              <w:rPr>
                <w:sz w:val="20"/>
                <w:szCs w:val="20"/>
              </w:rPr>
            </w:pPr>
            <w:r w:rsidRPr="005B0B47">
              <w:rPr>
                <w:b/>
                <w:sz w:val="20"/>
                <w:szCs w:val="20"/>
              </w:rPr>
              <w:t>GAMBAR</w:t>
            </w:r>
          </w:p>
        </w:tc>
        <w:tc>
          <w:tcPr>
            <w:tcW w:w="1701" w:type="dxa"/>
            <w:tcMar>
              <w:top w:w="40" w:type="dxa"/>
              <w:left w:w="40" w:type="dxa"/>
              <w:bottom w:w="40" w:type="dxa"/>
              <w:right w:w="40" w:type="dxa"/>
            </w:tcMar>
            <w:vAlign w:val="bottom"/>
          </w:tcPr>
          <w:p w14:paraId="64A06CD2" w14:textId="77777777" w:rsidR="00062B37" w:rsidRPr="005B0B47" w:rsidRDefault="00000000" w:rsidP="00FA62F9">
            <w:pPr>
              <w:widowControl w:val="0"/>
              <w:jc w:val="center"/>
              <w:rPr>
                <w:sz w:val="20"/>
                <w:szCs w:val="20"/>
              </w:rPr>
            </w:pPr>
            <w:r w:rsidRPr="005B0B47">
              <w:rPr>
                <w:b/>
                <w:sz w:val="20"/>
                <w:szCs w:val="20"/>
              </w:rPr>
              <w:t>NAMA</w:t>
            </w:r>
          </w:p>
        </w:tc>
        <w:tc>
          <w:tcPr>
            <w:tcW w:w="4246" w:type="dxa"/>
            <w:tcMar>
              <w:top w:w="40" w:type="dxa"/>
              <w:left w:w="40" w:type="dxa"/>
              <w:bottom w:w="40" w:type="dxa"/>
              <w:right w:w="40" w:type="dxa"/>
            </w:tcMar>
            <w:vAlign w:val="bottom"/>
          </w:tcPr>
          <w:p w14:paraId="797B99D0" w14:textId="77777777" w:rsidR="00062B37" w:rsidRPr="005B0B47" w:rsidRDefault="00000000" w:rsidP="00FA62F9">
            <w:pPr>
              <w:widowControl w:val="0"/>
              <w:jc w:val="center"/>
              <w:rPr>
                <w:sz w:val="20"/>
                <w:szCs w:val="20"/>
              </w:rPr>
            </w:pPr>
            <w:r w:rsidRPr="005B0B47">
              <w:rPr>
                <w:b/>
                <w:sz w:val="20"/>
                <w:szCs w:val="20"/>
              </w:rPr>
              <w:t>KETERANGAN</w:t>
            </w:r>
          </w:p>
        </w:tc>
      </w:tr>
      <w:tr w:rsidR="00062B37" w:rsidRPr="005B0B47" w14:paraId="1D6D602D" w14:textId="77777777" w:rsidTr="00370CD7">
        <w:trPr>
          <w:trHeight w:val="930"/>
        </w:trPr>
        <w:tc>
          <w:tcPr>
            <w:tcW w:w="562" w:type="dxa"/>
            <w:vMerge w:val="restart"/>
            <w:tcMar>
              <w:top w:w="40" w:type="dxa"/>
              <w:left w:w="40" w:type="dxa"/>
              <w:bottom w:w="40" w:type="dxa"/>
              <w:right w:w="40" w:type="dxa"/>
            </w:tcMar>
            <w:vAlign w:val="center"/>
          </w:tcPr>
          <w:p w14:paraId="524D08E0" w14:textId="77777777" w:rsidR="00062B37" w:rsidRPr="005B0B47" w:rsidRDefault="00000000" w:rsidP="00FA62F9">
            <w:pPr>
              <w:widowControl w:val="0"/>
              <w:jc w:val="center"/>
              <w:rPr>
                <w:sz w:val="20"/>
                <w:szCs w:val="20"/>
              </w:rPr>
            </w:pPr>
            <w:r w:rsidRPr="005B0B47">
              <w:rPr>
                <w:sz w:val="20"/>
                <w:szCs w:val="20"/>
              </w:rPr>
              <w:t>1</w:t>
            </w:r>
          </w:p>
        </w:tc>
        <w:tc>
          <w:tcPr>
            <w:tcW w:w="1418" w:type="dxa"/>
            <w:vMerge w:val="restart"/>
            <w:tcMar>
              <w:top w:w="40" w:type="dxa"/>
              <w:left w:w="40" w:type="dxa"/>
              <w:bottom w:w="40" w:type="dxa"/>
              <w:right w:w="40" w:type="dxa"/>
            </w:tcMar>
            <w:vAlign w:val="center"/>
          </w:tcPr>
          <w:p w14:paraId="705A699D"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0B020A24" wp14:editId="755EE319">
                  <wp:extent cx="522633" cy="527860"/>
                  <wp:effectExtent l="0" t="0" r="0" b="5715"/>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25460" cy="530715"/>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5792AFFC" w14:textId="77777777" w:rsidR="00062B37" w:rsidRPr="005B0B47" w:rsidRDefault="00000000" w:rsidP="00FA62F9">
            <w:pPr>
              <w:widowControl w:val="0"/>
              <w:jc w:val="center"/>
              <w:rPr>
                <w:i/>
                <w:sz w:val="20"/>
                <w:szCs w:val="20"/>
              </w:rPr>
            </w:pPr>
            <w:proofErr w:type="spellStart"/>
            <w:r w:rsidRPr="005B0B47">
              <w:rPr>
                <w:i/>
                <w:sz w:val="20"/>
                <w:szCs w:val="20"/>
              </w:rPr>
              <w:t>Entity</w:t>
            </w:r>
            <w:proofErr w:type="spellEnd"/>
            <w:r w:rsidRPr="005B0B47">
              <w:rPr>
                <w:i/>
                <w:sz w:val="20"/>
                <w:szCs w:val="20"/>
              </w:rPr>
              <w:t xml:space="preserve"> </w:t>
            </w:r>
            <w:proofErr w:type="spellStart"/>
            <w:r w:rsidRPr="005B0B47">
              <w:rPr>
                <w:i/>
                <w:sz w:val="20"/>
                <w:szCs w:val="20"/>
              </w:rPr>
              <w:t>Class</w:t>
            </w:r>
            <w:proofErr w:type="spellEnd"/>
          </w:p>
        </w:tc>
        <w:tc>
          <w:tcPr>
            <w:tcW w:w="4246" w:type="dxa"/>
            <w:vMerge w:val="restart"/>
            <w:tcMar>
              <w:top w:w="40" w:type="dxa"/>
              <w:left w:w="40" w:type="dxa"/>
              <w:bottom w:w="40" w:type="dxa"/>
              <w:right w:w="40" w:type="dxa"/>
            </w:tcMar>
            <w:vAlign w:val="center"/>
          </w:tcPr>
          <w:p w14:paraId="31762B71" w14:textId="77777777" w:rsidR="00062B37" w:rsidRPr="005B0B47" w:rsidRDefault="00000000" w:rsidP="00FA62F9">
            <w:pPr>
              <w:widowControl w:val="0"/>
              <w:jc w:val="both"/>
              <w:rPr>
                <w:sz w:val="20"/>
                <w:szCs w:val="20"/>
              </w:rPr>
            </w:pPr>
            <w:r w:rsidRPr="005B0B47">
              <w:rPr>
                <w:sz w:val="20"/>
                <w:szCs w:val="20"/>
              </w:rPr>
              <w:t>Gambaran sistem sebagai landasan dalam menyusun basis data</w:t>
            </w:r>
          </w:p>
        </w:tc>
      </w:tr>
      <w:tr w:rsidR="00062B37" w:rsidRPr="005B0B47" w14:paraId="53C3A7B8" w14:textId="77777777" w:rsidTr="00370CD7">
        <w:trPr>
          <w:trHeight w:val="345"/>
        </w:trPr>
        <w:tc>
          <w:tcPr>
            <w:tcW w:w="562" w:type="dxa"/>
            <w:vMerge/>
            <w:tcMar>
              <w:top w:w="100" w:type="dxa"/>
              <w:left w:w="100" w:type="dxa"/>
              <w:bottom w:w="100" w:type="dxa"/>
              <w:right w:w="100" w:type="dxa"/>
            </w:tcMar>
          </w:tcPr>
          <w:p w14:paraId="080F54D3"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4F35D827"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5FB21E2B"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4F3C34D5" w14:textId="77777777" w:rsidR="00062B37" w:rsidRPr="005B0B47" w:rsidRDefault="00062B37" w:rsidP="00FA62F9">
            <w:pPr>
              <w:widowControl w:val="0"/>
              <w:rPr>
                <w:sz w:val="20"/>
                <w:szCs w:val="20"/>
              </w:rPr>
            </w:pPr>
          </w:p>
        </w:tc>
      </w:tr>
      <w:tr w:rsidR="00062B37" w:rsidRPr="005B0B47" w14:paraId="2DD783B9" w14:textId="77777777" w:rsidTr="00370CD7">
        <w:trPr>
          <w:trHeight w:val="885"/>
        </w:trPr>
        <w:tc>
          <w:tcPr>
            <w:tcW w:w="562" w:type="dxa"/>
            <w:vMerge w:val="restart"/>
            <w:tcMar>
              <w:top w:w="40" w:type="dxa"/>
              <w:left w:w="40" w:type="dxa"/>
              <w:bottom w:w="40" w:type="dxa"/>
              <w:right w:w="40" w:type="dxa"/>
            </w:tcMar>
            <w:vAlign w:val="center"/>
          </w:tcPr>
          <w:p w14:paraId="14061D9B" w14:textId="77777777" w:rsidR="00062B37" w:rsidRPr="005B0B47" w:rsidRDefault="00000000" w:rsidP="00FA62F9">
            <w:pPr>
              <w:widowControl w:val="0"/>
              <w:jc w:val="center"/>
              <w:rPr>
                <w:sz w:val="20"/>
                <w:szCs w:val="20"/>
              </w:rPr>
            </w:pPr>
            <w:r w:rsidRPr="005B0B47">
              <w:rPr>
                <w:sz w:val="20"/>
                <w:szCs w:val="20"/>
              </w:rPr>
              <w:t>2</w:t>
            </w:r>
          </w:p>
        </w:tc>
        <w:tc>
          <w:tcPr>
            <w:tcW w:w="1418" w:type="dxa"/>
            <w:vMerge w:val="restart"/>
            <w:tcMar>
              <w:top w:w="40" w:type="dxa"/>
              <w:left w:w="40" w:type="dxa"/>
              <w:bottom w:w="40" w:type="dxa"/>
              <w:right w:w="40" w:type="dxa"/>
            </w:tcMar>
            <w:vAlign w:val="center"/>
          </w:tcPr>
          <w:p w14:paraId="49AA7C07"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3D1561B0" wp14:editId="78517846">
                  <wp:extent cx="720000" cy="637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720000" cy="6372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2C6505A4" w14:textId="77777777" w:rsidR="00062B37" w:rsidRPr="005B0B47" w:rsidRDefault="00000000" w:rsidP="00FA62F9">
            <w:pPr>
              <w:widowControl w:val="0"/>
              <w:jc w:val="center"/>
              <w:rPr>
                <w:i/>
                <w:sz w:val="20"/>
                <w:szCs w:val="20"/>
              </w:rPr>
            </w:pPr>
            <w:proofErr w:type="spellStart"/>
            <w:r w:rsidRPr="005B0B47">
              <w:rPr>
                <w:i/>
                <w:sz w:val="20"/>
                <w:szCs w:val="20"/>
              </w:rPr>
              <w:t>Boundary</w:t>
            </w:r>
            <w:proofErr w:type="spellEnd"/>
            <w:r w:rsidRPr="005B0B47">
              <w:rPr>
                <w:i/>
                <w:sz w:val="20"/>
                <w:szCs w:val="20"/>
              </w:rPr>
              <w:t xml:space="preserve"> </w:t>
            </w:r>
            <w:proofErr w:type="spellStart"/>
            <w:r w:rsidRPr="005B0B47">
              <w:rPr>
                <w:i/>
                <w:sz w:val="20"/>
                <w:szCs w:val="20"/>
              </w:rPr>
              <w:t>Class</w:t>
            </w:r>
            <w:proofErr w:type="spellEnd"/>
          </w:p>
        </w:tc>
        <w:tc>
          <w:tcPr>
            <w:tcW w:w="4246" w:type="dxa"/>
            <w:vMerge w:val="restart"/>
            <w:tcMar>
              <w:top w:w="40" w:type="dxa"/>
              <w:left w:w="40" w:type="dxa"/>
              <w:bottom w:w="40" w:type="dxa"/>
              <w:right w:w="40" w:type="dxa"/>
            </w:tcMar>
            <w:vAlign w:val="center"/>
          </w:tcPr>
          <w:p w14:paraId="3A962A0A" w14:textId="77777777" w:rsidR="00062B37" w:rsidRPr="005B0B47" w:rsidRDefault="00000000" w:rsidP="00FA62F9">
            <w:pPr>
              <w:widowControl w:val="0"/>
              <w:jc w:val="both"/>
              <w:rPr>
                <w:sz w:val="20"/>
                <w:szCs w:val="20"/>
              </w:rPr>
            </w:pPr>
            <w:r w:rsidRPr="005B0B47">
              <w:rPr>
                <w:sz w:val="20"/>
                <w:szCs w:val="20"/>
              </w:rPr>
              <w:t>Menangani komunikasi antar lingkungan sistem</w:t>
            </w:r>
          </w:p>
        </w:tc>
      </w:tr>
      <w:tr w:rsidR="00062B37" w:rsidRPr="005B0B47" w14:paraId="62C0E6AE" w14:textId="77777777" w:rsidTr="00370CD7">
        <w:trPr>
          <w:trHeight w:val="345"/>
        </w:trPr>
        <w:tc>
          <w:tcPr>
            <w:tcW w:w="562" w:type="dxa"/>
            <w:vMerge/>
            <w:tcMar>
              <w:top w:w="100" w:type="dxa"/>
              <w:left w:w="100" w:type="dxa"/>
              <w:bottom w:w="100" w:type="dxa"/>
              <w:right w:w="100" w:type="dxa"/>
            </w:tcMar>
          </w:tcPr>
          <w:p w14:paraId="3FE50BA0"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50FBD489"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68157CAF"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1B5D3B84" w14:textId="77777777" w:rsidR="00062B37" w:rsidRPr="005B0B47" w:rsidRDefault="00062B37" w:rsidP="00FA62F9">
            <w:pPr>
              <w:widowControl w:val="0"/>
              <w:rPr>
                <w:sz w:val="20"/>
                <w:szCs w:val="20"/>
              </w:rPr>
            </w:pPr>
          </w:p>
        </w:tc>
      </w:tr>
      <w:tr w:rsidR="00062B37" w:rsidRPr="005B0B47" w14:paraId="16E8B385" w14:textId="77777777" w:rsidTr="00370CD7">
        <w:trPr>
          <w:trHeight w:val="840"/>
        </w:trPr>
        <w:tc>
          <w:tcPr>
            <w:tcW w:w="562" w:type="dxa"/>
            <w:vMerge w:val="restart"/>
            <w:tcMar>
              <w:top w:w="40" w:type="dxa"/>
              <w:left w:w="40" w:type="dxa"/>
              <w:bottom w:w="40" w:type="dxa"/>
              <w:right w:w="40" w:type="dxa"/>
            </w:tcMar>
            <w:vAlign w:val="center"/>
          </w:tcPr>
          <w:p w14:paraId="1D5E961A" w14:textId="77777777" w:rsidR="00062B37" w:rsidRPr="005B0B47" w:rsidRDefault="00000000" w:rsidP="00FA62F9">
            <w:pPr>
              <w:widowControl w:val="0"/>
              <w:jc w:val="center"/>
              <w:rPr>
                <w:sz w:val="20"/>
                <w:szCs w:val="20"/>
              </w:rPr>
            </w:pPr>
            <w:r w:rsidRPr="005B0B47">
              <w:rPr>
                <w:sz w:val="20"/>
                <w:szCs w:val="20"/>
              </w:rPr>
              <w:t>3</w:t>
            </w:r>
          </w:p>
        </w:tc>
        <w:tc>
          <w:tcPr>
            <w:tcW w:w="1418" w:type="dxa"/>
            <w:vMerge w:val="restart"/>
            <w:tcMar>
              <w:top w:w="40" w:type="dxa"/>
              <w:left w:w="40" w:type="dxa"/>
              <w:bottom w:w="40" w:type="dxa"/>
              <w:right w:w="40" w:type="dxa"/>
            </w:tcMar>
            <w:vAlign w:val="center"/>
          </w:tcPr>
          <w:p w14:paraId="50B124B5"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687FFF60" wp14:editId="11750016">
                  <wp:extent cx="720000" cy="7416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720000" cy="7416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36DA159C" w14:textId="77777777" w:rsidR="00062B37" w:rsidRPr="005B0B47" w:rsidRDefault="00000000" w:rsidP="00FA62F9">
            <w:pPr>
              <w:widowControl w:val="0"/>
              <w:jc w:val="center"/>
              <w:rPr>
                <w:i/>
                <w:sz w:val="20"/>
                <w:szCs w:val="20"/>
              </w:rPr>
            </w:pPr>
            <w:proofErr w:type="spellStart"/>
            <w:r w:rsidRPr="005B0B47">
              <w:rPr>
                <w:i/>
                <w:sz w:val="20"/>
                <w:szCs w:val="20"/>
              </w:rPr>
              <w:t>Control</w:t>
            </w:r>
            <w:proofErr w:type="spellEnd"/>
            <w:r w:rsidRPr="005B0B47">
              <w:rPr>
                <w:i/>
                <w:sz w:val="20"/>
                <w:szCs w:val="20"/>
              </w:rPr>
              <w:t xml:space="preserve"> </w:t>
            </w:r>
            <w:proofErr w:type="spellStart"/>
            <w:r w:rsidRPr="005B0B47">
              <w:rPr>
                <w:i/>
                <w:sz w:val="20"/>
                <w:szCs w:val="20"/>
              </w:rPr>
              <w:t>Class</w:t>
            </w:r>
            <w:proofErr w:type="spellEnd"/>
          </w:p>
        </w:tc>
        <w:tc>
          <w:tcPr>
            <w:tcW w:w="4246" w:type="dxa"/>
            <w:vMerge w:val="restart"/>
            <w:tcMar>
              <w:top w:w="40" w:type="dxa"/>
              <w:left w:w="40" w:type="dxa"/>
              <w:bottom w:w="40" w:type="dxa"/>
              <w:right w:w="40" w:type="dxa"/>
            </w:tcMar>
            <w:vAlign w:val="center"/>
          </w:tcPr>
          <w:p w14:paraId="677BE40D" w14:textId="77777777" w:rsidR="00062B37" w:rsidRPr="005B0B47" w:rsidRDefault="00000000" w:rsidP="00FA62F9">
            <w:pPr>
              <w:widowControl w:val="0"/>
              <w:jc w:val="both"/>
              <w:rPr>
                <w:sz w:val="20"/>
                <w:szCs w:val="20"/>
              </w:rPr>
            </w:pPr>
            <w:r w:rsidRPr="005B0B47">
              <w:rPr>
                <w:sz w:val="20"/>
                <w:szCs w:val="20"/>
              </w:rPr>
              <w:t>Bertanggung jawab terhadap kelas-kelas terhadap objek yang berisi logika</w:t>
            </w:r>
          </w:p>
        </w:tc>
      </w:tr>
      <w:tr w:rsidR="00062B37" w:rsidRPr="005B0B47" w14:paraId="041F4D6F" w14:textId="77777777" w:rsidTr="00370CD7">
        <w:trPr>
          <w:trHeight w:val="345"/>
        </w:trPr>
        <w:tc>
          <w:tcPr>
            <w:tcW w:w="562" w:type="dxa"/>
            <w:vMerge/>
            <w:tcMar>
              <w:top w:w="100" w:type="dxa"/>
              <w:left w:w="100" w:type="dxa"/>
              <w:bottom w:w="100" w:type="dxa"/>
              <w:right w:w="100" w:type="dxa"/>
            </w:tcMar>
          </w:tcPr>
          <w:p w14:paraId="783BC543"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280B9447"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5F4421DC"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53D3EC5B" w14:textId="77777777" w:rsidR="00062B37" w:rsidRPr="005B0B47" w:rsidRDefault="00062B37" w:rsidP="00FA62F9">
            <w:pPr>
              <w:widowControl w:val="0"/>
              <w:rPr>
                <w:sz w:val="20"/>
                <w:szCs w:val="20"/>
              </w:rPr>
            </w:pPr>
          </w:p>
        </w:tc>
      </w:tr>
      <w:tr w:rsidR="00062B37" w:rsidRPr="005B0B47" w14:paraId="2BD4264D" w14:textId="77777777" w:rsidTr="00370CD7">
        <w:trPr>
          <w:trHeight w:val="1095"/>
        </w:trPr>
        <w:tc>
          <w:tcPr>
            <w:tcW w:w="562" w:type="dxa"/>
            <w:vMerge w:val="restart"/>
            <w:tcMar>
              <w:top w:w="40" w:type="dxa"/>
              <w:left w:w="40" w:type="dxa"/>
              <w:bottom w:w="40" w:type="dxa"/>
              <w:right w:w="40" w:type="dxa"/>
            </w:tcMar>
            <w:vAlign w:val="center"/>
          </w:tcPr>
          <w:p w14:paraId="3FEA3DCB" w14:textId="77777777" w:rsidR="00062B37" w:rsidRPr="005B0B47" w:rsidRDefault="00000000" w:rsidP="00FA62F9">
            <w:pPr>
              <w:widowControl w:val="0"/>
              <w:jc w:val="center"/>
              <w:rPr>
                <w:sz w:val="20"/>
                <w:szCs w:val="20"/>
              </w:rPr>
            </w:pPr>
            <w:r w:rsidRPr="005B0B47">
              <w:rPr>
                <w:sz w:val="20"/>
                <w:szCs w:val="20"/>
              </w:rPr>
              <w:t>4</w:t>
            </w:r>
          </w:p>
        </w:tc>
        <w:tc>
          <w:tcPr>
            <w:tcW w:w="1418" w:type="dxa"/>
            <w:vMerge w:val="restart"/>
            <w:tcMar>
              <w:top w:w="40" w:type="dxa"/>
              <w:left w:w="40" w:type="dxa"/>
              <w:bottom w:w="40" w:type="dxa"/>
              <w:right w:w="40" w:type="dxa"/>
            </w:tcMar>
            <w:vAlign w:val="center"/>
          </w:tcPr>
          <w:p w14:paraId="18515D81"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50910948" wp14:editId="671DFF52">
                  <wp:extent cx="324134" cy="543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24134" cy="5436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047CDFA7" w14:textId="77777777" w:rsidR="00062B37" w:rsidRPr="005B0B47" w:rsidRDefault="00000000" w:rsidP="00FA62F9">
            <w:pPr>
              <w:widowControl w:val="0"/>
              <w:jc w:val="center"/>
              <w:rPr>
                <w:i/>
                <w:sz w:val="20"/>
                <w:szCs w:val="20"/>
              </w:rPr>
            </w:pPr>
            <w:proofErr w:type="spellStart"/>
            <w:r w:rsidRPr="005B0B47">
              <w:rPr>
                <w:i/>
                <w:sz w:val="20"/>
                <w:szCs w:val="20"/>
              </w:rPr>
              <w:t>Recursive</w:t>
            </w:r>
            <w:proofErr w:type="spellEnd"/>
          </w:p>
        </w:tc>
        <w:tc>
          <w:tcPr>
            <w:tcW w:w="4246" w:type="dxa"/>
            <w:vMerge w:val="restart"/>
            <w:tcMar>
              <w:top w:w="40" w:type="dxa"/>
              <w:left w:w="40" w:type="dxa"/>
              <w:bottom w:w="40" w:type="dxa"/>
              <w:right w:w="40" w:type="dxa"/>
            </w:tcMar>
            <w:vAlign w:val="center"/>
          </w:tcPr>
          <w:p w14:paraId="459CCF93" w14:textId="77777777" w:rsidR="00062B37" w:rsidRPr="005B0B47" w:rsidRDefault="00000000" w:rsidP="00FA62F9">
            <w:pPr>
              <w:widowControl w:val="0"/>
              <w:jc w:val="both"/>
              <w:rPr>
                <w:sz w:val="20"/>
                <w:szCs w:val="20"/>
              </w:rPr>
            </w:pPr>
            <w:r w:rsidRPr="005B0B47">
              <w:rPr>
                <w:sz w:val="20"/>
                <w:szCs w:val="20"/>
              </w:rPr>
              <w:t>Pesan untuk dirinya</w:t>
            </w:r>
          </w:p>
        </w:tc>
      </w:tr>
      <w:tr w:rsidR="00062B37" w:rsidRPr="005B0B47" w14:paraId="57FC16BA" w14:textId="77777777" w:rsidTr="00370CD7">
        <w:trPr>
          <w:trHeight w:val="345"/>
        </w:trPr>
        <w:tc>
          <w:tcPr>
            <w:tcW w:w="562" w:type="dxa"/>
            <w:vMerge/>
            <w:tcMar>
              <w:top w:w="100" w:type="dxa"/>
              <w:left w:w="100" w:type="dxa"/>
              <w:bottom w:w="100" w:type="dxa"/>
              <w:right w:w="100" w:type="dxa"/>
            </w:tcMar>
          </w:tcPr>
          <w:p w14:paraId="04CE2108"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72D5E733"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131391AE"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70C88751" w14:textId="77777777" w:rsidR="00062B37" w:rsidRPr="005B0B47" w:rsidRDefault="00062B37" w:rsidP="00FA62F9">
            <w:pPr>
              <w:widowControl w:val="0"/>
              <w:rPr>
                <w:sz w:val="20"/>
                <w:szCs w:val="20"/>
              </w:rPr>
            </w:pPr>
          </w:p>
        </w:tc>
      </w:tr>
      <w:tr w:rsidR="00062B37" w:rsidRPr="005B0B47" w14:paraId="3B9ED0D5" w14:textId="77777777" w:rsidTr="00370CD7">
        <w:trPr>
          <w:trHeight w:val="1185"/>
        </w:trPr>
        <w:tc>
          <w:tcPr>
            <w:tcW w:w="562" w:type="dxa"/>
            <w:vMerge w:val="restart"/>
            <w:tcMar>
              <w:top w:w="40" w:type="dxa"/>
              <w:left w:w="40" w:type="dxa"/>
              <w:bottom w:w="40" w:type="dxa"/>
              <w:right w:w="40" w:type="dxa"/>
            </w:tcMar>
            <w:vAlign w:val="center"/>
          </w:tcPr>
          <w:p w14:paraId="7D00B169" w14:textId="77777777" w:rsidR="00062B37" w:rsidRPr="005B0B47" w:rsidRDefault="00000000" w:rsidP="00FA62F9">
            <w:pPr>
              <w:widowControl w:val="0"/>
              <w:jc w:val="center"/>
              <w:rPr>
                <w:sz w:val="20"/>
                <w:szCs w:val="20"/>
              </w:rPr>
            </w:pPr>
            <w:r w:rsidRPr="005B0B47">
              <w:rPr>
                <w:sz w:val="20"/>
                <w:szCs w:val="20"/>
              </w:rPr>
              <w:t>5</w:t>
            </w:r>
          </w:p>
        </w:tc>
        <w:tc>
          <w:tcPr>
            <w:tcW w:w="1418" w:type="dxa"/>
            <w:vMerge w:val="restart"/>
            <w:tcMar>
              <w:top w:w="40" w:type="dxa"/>
              <w:left w:w="40" w:type="dxa"/>
              <w:bottom w:w="40" w:type="dxa"/>
              <w:right w:w="40" w:type="dxa"/>
            </w:tcMar>
            <w:vAlign w:val="center"/>
          </w:tcPr>
          <w:p w14:paraId="1EA3132A"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04D8E9C6" wp14:editId="72E70C06">
                  <wp:extent cx="150495" cy="687490"/>
                  <wp:effectExtent l="0" t="0" r="190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170174" cy="777386"/>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7122FC36" w14:textId="77777777" w:rsidR="00062B37" w:rsidRPr="005B0B47" w:rsidRDefault="00000000" w:rsidP="00FA62F9">
            <w:pPr>
              <w:widowControl w:val="0"/>
              <w:jc w:val="center"/>
              <w:rPr>
                <w:i/>
                <w:sz w:val="20"/>
                <w:szCs w:val="20"/>
              </w:rPr>
            </w:pPr>
            <w:proofErr w:type="spellStart"/>
            <w:r w:rsidRPr="005B0B47">
              <w:rPr>
                <w:i/>
                <w:sz w:val="20"/>
                <w:szCs w:val="20"/>
              </w:rPr>
              <w:t>Activation</w:t>
            </w:r>
            <w:proofErr w:type="spellEnd"/>
          </w:p>
        </w:tc>
        <w:tc>
          <w:tcPr>
            <w:tcW w:w="4246" w:type="dxa"/>
            <w:vMerge w:val="restart"/>
            <w:tcMar>
              <w:top w:w="40" w:type="dxa"/>
              <w:left w:w="40" w:type="dxa"/>
              <w:bottom w:w="40" w:type="dxa"/>
              <w:right w:w="40" w:type="dxa"/>
            </w:tcMar>
            <w:vAlign w:val="center"/>
          </w:tcPr>
          <w:p w14:paraId="6632882B" w14:textId="77777777" w:rsidR="00062B37" w:rsidRPr="005B0B47" w:rsidRDefault="00000000" w:rsidP="00FA62F9">
            <w:pPr>
              <w:widowControl w:val="0"/>
              <w:jc w:val="both"/>
              <w:rPr>
                <w:sz w:val="20"/>
                <w:szCs w:val="20"/>
              </w:rPr>
            </w:pPr>
            <w:r w:rsidRPr="005B0B47">
              <w:rPr>
                <w:sz w:val="20"/>
                <w:szCs w:val="20"/>
              </w:rPr>
              <w:t xml:space="preserve">Mewakili proses durasi </w:t>
            </w:r>
            <w:proofErr w:type="spellStart"/>
            <w:r w:rsidRPr="005B0B47">
              <w:rPr>
                <w:sz w:val="20"/>
                <w:szCs w:val="20"/>
              </w:rPr>
              <w:t>aktivitasi</w:t>
            </w:r>
            <w:proofErr w:type="spellEnd"/>
            <w:r w:rsidRPr="005B0B47">
              <w:rPr>
                <w:sz w:val="20"/>
                <w:szCs w:val="20"/>
              </w:rPr>
              <w:t xml:space="preserve"> sebuah operasi</w:t>
            </w:r>
          </w:p>
        </w:tc>
      </w:tr>
      <w:tr w:rsidR="00062B37" w:rsidRPr="005B0B47" w14:paraId="67DD34A5" w14:textId="77777777" w:rsidTr="00370CD7">
        <w:trPr>
          <w:trHeight w:val="345"/>
        </w:trPr>
        <w:tc>
          <w:tcPr>
            <w:tcW w:w="562" w:type="dxa"/>
            <w:vMerge/>
            <w:tcMar>
              <w:top w:w="100" w:type="dxa"/>
              <w:left w:w="100" w:type="dxa"/>
              <w:bottom w:w="100" w:type="dxa"/>
              <w:right w:w="100" w:type="dxa"/>
            </w:tcMar>
          </w:tcPr>
          <w:p w14:paraId="56BE54D8"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5EC9B7A9"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7B97BC63"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072314AF" w14:textId="77777777" w:rsidR="00062B37" w:rsidRPr="005B0B47" w:rsidRDefault="00062B37" w:rsidP="00FA62F9">
            <w:pPr>
              <w:widowControl w:val="0"/>
              <w:rPr>
                <w:sz w:val="20"/>
                <w:szCs w:val="20"/>
              </w:rPr>
            </w:pPr>
          </w:p>
        </w:tc>
      </w:tr>
      <w:tr w:rsidR="00062B37" w:rsidRPr="005B0B47" w14:paraId="2C2A758D" w14:textId="77777777" w:rsidTr="00370CD7">
        <w:trPr>
          <w:trHeight w:val="900"/>
        </w:trPr>
        <w:tc>
          <w:tcPr>
            <w:tcW w:w="562" w:type="dxa"/>
            <w:vMerge w:val="restart"/>
            <w:tcMar>
              <w:top w:w="40" w:type="dxa"/>
              <w:left w:w="40" w:type="dxa"/>
              <w:bottom w:w="40" w:type="dxa"/>
              <w:right w:w="40" w:type="dxa"/>
            </w:tcMar>
            <w:vAlign w:val="center"/>
          </w:tcPr>
          <w:p w14:paraId="2C398B30" w14:textId="77777777" w:rsidR="00062B37" w:rsidRPr="005B0B47" w:rsidRDefault="00000000" w:rsidP="00FA62F9">
            <w:pPr>
              <w:widowControl w:val="0"/>
              <w:jc w:val="center"/>
              <w:rPr>
                <w:sz w:val="20"/>
                <w:szCs w:val="20"/>
              </w:rPr>
            </w:pPr>
            <w:r w:rsidRPr="005B0B47">
              <w:rPr>
                <w:sz w:val="20"/>
                <w:szCs w:val="20"/>
              </w:rPr>
              <w:t>6</w:t>
            </w:r>
          </w:p>
        </w:tc>
        <w:tc>
          <w:tcPr>
            <w:tcW w:w="1418" w:type="dxa"/>
            <w:vMerge w:val="restart"/>
            <w:tcMar>
              <w:top w:w="40" w:type="dxa"/>
              <w:left w:w="40" w:type="dxa"/>
              <w:bottom w:w="40" w:type="dxa"/>
              <w:right w:w="40" w:type="dxa"/>
            </w:tcMar>
            <w:vAlign w:val="center"/>
          </w:tcPr>
          <w:p w14:paraId="369D83D5" w14:textId="77777777" w:rsidR="00062B37" w:rsidRPr="005B0B47" w:rsidRDefault="00000000" w:rsidP="00FA62F9">
            <w:pPr>
              <w:widowControl w:val="0"/>
              <w:jc w:val="center"/>
              <w:rPr>
                <w:sz w:val="20"/>
                <w:szCs w:val="20"/>
              </w:rPr>
            </w:pPr>
            <w:r w:rsidRPr="005B0B47">
              <w:rPr>
                <w:noProof/>
                <w:sz w:val="20"/>
                <w:szCs w:val="20"/>
              </w:rPr>
              <w:drawing>
                <wp:inline distT="114300" distB="114300" distL="114300" distR="114300" wp14:anchorId="0CCC5D02" wp14:editId="1718D3D8">
                  <wp:extent cx="179432" cy="8316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179432" cy="8316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53D76296" w14:textId="77777777" w:rsidR="00062B37" w:rsidRPr="005B0B47" w:rsidRDefault="00000000" w:rsidP="00FA62F9">
            <w:pPr>
              <w:widowControl w:val="0"/>
              <w:jc w:val="center"/>
              <w:rPr>
                <w:i/>
                <w:sz w:val="20"/>
                <w:szCs w:val="20"/>
              </w:rPr>
            </w:pPr>
            <w:r w:rsidRPr="005B0B47">
              <w:rPr>
                <w:i/>
                <w:sz w:val="20"/>
                <w:szCs w:val="20"/>
              </w:rPr>
              <w:t>Life Line</w:t>
            </w:r>
          </w:p>
        </w:tc>
        <w:tc>
          <w:tcPr>
            <w:tcW w:w="4246" w:type="dxa"/>
            <w:vMerge w:val="restart"/>
            <w:tcMar>
              <w:top w:w="40" w:type="dxa"/>
              <w:left w:w="40" w:type="dxa"/>
              <w:bottom w:w="40" w:type="dxa"/>
              <w:right w:w="40" w:type="dxa"/>
            </w:tcMar>
            <w:vAlign w:val="center"/>
          </w:tcPr>
          <w:p w14:paraId="08EDF707" w14:textId="77777777" w:rsidR="00062B37" w:rsidRPr="005B0B47" w:rsidRDefault="00000000" w:rsidP="00FA62F9">
            <w:pPr>
              <w:widowControl w:val="0"/>
              <w:jc w:val="both"/>
              <w:rPr>
                <w:sz w:val="20"/>
                <w:szCs w:val="20"/>
              </w:rPr>
            </w:pPr>
            <w:r w:rsidRPr="005B0B47">
              <w:rPr>
                <w:sz w:val="20"/>
                <w:szCs w:val="20"/>
              </w:rPr>
              <w:t>Komponen yang digambarkan garis putus terhubung dengan objek</w:t>
            </w:r>
          </w:p>
        </w:tc>
      </w:tr>
      <w:tr w:rsidR="00062B37" w:rsidRPr="005B0B47" w14:paraId="30447077" w14:textId="77777777" w:rsidTr="00370CD7">
        <w:trPr>
          <w:trHeight w:val="345"/>
        </w:trPr>
        <w:tc>
          <w:tcPr>
            <w:tcW w:w="562" w:type="dxa"/>
            <w:vMerge/>
            <w:tcMar>
              <w:top w:w="100" w:type="dxa"/>
              <w:left w:w="100" w:type="dxa"/>
              <w:bottom w:w="100" w:type="dxa"/>
              <w:right w:w="100" w:type="dxa"/>
            </w:tcMar>
          </w:tcPr>
          <w:p w14:paraId="73EC69ED" w14:textId="77777777" w:rsidR="00062B37" w:rsidRPr="005B0B47" w:rsidRDefault="00062B37" w:rsidP="00FA62F9">
            <w:pPr>
              <w:widowControl w:val="0"/>
              <w:rPr>
                <w:sz w:val="20"/>
                <w:szCs w:val="20"/>
              </w:rPr>
            </w:pPr>
          </w:p>
        </w:tc>
        <w:tc>
          <w:tcPr>
            <w:tcW w:w="1418" w:type="dxa"/>
            <w:vMerge/>
            <w:tcMar>
              <w:top w:w="100" w:type="dxa"/>
              <w:left w:w="100" w:type="dxa"/>
              <w:bottom w:w="100" w:type="dxa"/>
              <w:right w:w="100" w:type="dxa"/>
            </w:tcMar>
          </w:tcPr>
          <w:p w14:paraId="4FA8A2C8" w14:textId="77777777" w:rsidR="00062B37" w:rsidRPr="005B0B47" w:rsidRDefault="00062B37" w:rsidP="00FA62F9">
            <w:pPr>
              <w:widowControl w:val="0"/>
              <w:rPr>
                <w:sz w:val="20"/>
                <w:szCs w:val="20"/>
              </w:rPr>
            </w:pPr>
          </w:p>
        </w:tc>
        <w:tc>
          <w:tcPr>
            <w:tcW w:w="1701" w:type="dxa"/>
            <w:vMerge/>
            <w:tcMar>
              <w:top w:w="100" w:type="dxa"/>
              <w:left w:w="100" w:type="dxa"/>
              <w:bottom w:w="100" w:type="dxa"/>
              <w:right w:w="100" w:type="dxa"/>
            </w:tcMar>
          </w:tcPr>
          <w:p w14:paraId="1379ABE6" w14:textId="77777777" w:rsidR="00062B37" w:rsidRPr="005B0B47" w:rsidRDefault="00062B37" w:rsidP="00FA62F9">
            <w:pPr>
              <w:widowControl w:val="0"/>
              <w:rPr>
                <w:sz w:val="20"/>
                <w:szCs w:val="20"/>
              </w:rPr>
            </w:pPr>
          </w:p>
        </w:tc>
        <w:tc>
          <w:tcPr>
            <w:tcW w:w="4246" w:type="dxa"/>
            <w:vMerge/>
            <w:tcMar>
              <w:top w:w="100" w:type="dxa"/>
              <w:left w:w="100" w:type="dxa"/>
              <w:bottom w:w="100" w:type="dxa"/>
              <w:right w:w="100" w:type="dxa"/>
            </w:tcMar>
          </w:tcPr>
          <w:p w14:paraId="3DC456D8" w14:textId="77777777" w:rsidR="00062B37" w:rsidRPr="005B0B47" w:rsidRDefault="00062B37" w:rsidP="00ED2A87">
            <w:pPr>
              <w:keepNext/>
              <w:widowControl w:val="0"/>
              <w:rPr>
                <w:sz w:val="20"/>
                <w:szCs w:val="20"/>
              </w:rPr>
            </w:pPr>
          </w:p>
        </w:tc>
      </w:tr>
    </w:tbl>
    <w:p w14:paraId="4C9B5075" w14:textId="7CE4C11D" w:rsidR="00062B37" w:rsidRPr="005B0B47" w:rsidRDefault="00ED2A87" w:rsidP="00ED2A87">
      <w:pPr>
        <w:pStyle w:val="Caption"/>
        <w:jc w:val="center"/>
        <w:rPr>
          <w:color w:val="auto"/>
          <w:sz w:val="22"/>
          <w:szCs w:val="22"/>
        </w:rPr>
      </w:pPr>
      <w:bookmarkStart w:id="40" w:name="_Toc210929029"/>
      <w:r w:rsidRPr="005B0B47">
        <w:rPr>
          <w:i w:val="0"/>
          <w:iCs w:val="0"/>
          <w:color w:val="auto"/>
          <w:sz w:val="22"/>
          <w:szCs w:val="22"/>
        </w:rPr>
        <w:t xml:space="preserve">Tabel 2. </w:t>
      </w:r>
      <w:r w:rsidR="00286AC9" w:rsidRPr="005B0B47">
        <w:rPr>
          <w:i w:val="0"/>
          <w:iCs w:val="0"/>
          <w:color w:val="auto"/>
          <w:sz w:val="22"/>
          <w:szCs w:val="22"/>
        </w:rPr>
        <w:fldChar w:fldCharType="begin"/>
      </w:r>
      <w:r w:rsidR="00286AC9" w:rsidRPr="005B0B47">
        <w:rPr>
          <w:i w:val="0"/>
          <w:iCs w:val="0"/>
          <w:color w:val="auto"/>
          <w:sz w:val="22"/>
          <w:szCs w:val="22"/>
        </w:rPr>
        <w:instrText xml:space="preserve"> SEQ Tabel_2. \* ARABIC </w:instrText>
      </w:r>
      <w:r w:rsidR="00286AC9" w:rsidRPr="005B0B47">
        <w:rPr>
          <w:i w:val="0"/>
          <w:iCs w:val="0"/>
          <w:color w:val="auto"/>
          <w:sz w:val="22"/>
          <w:szCs w:val="22"/>
        </w:rPr>
        <w:fldChar w:fldCharType="separate"/>
      </w:r>
      <w:r w:rsidR="00286AC9" w:rsidRPr="005B0B47">
        <w:rPr>
          <w:i w:val="0"/>
          <w:iCs w:val="0"/>
          <w:noProof/>
          <w:color w:val="auto"/>
          <w:sz w:val="22"/>
          <w:szCs w:val="22"/>
        </w:rPr>
        <w:t>5</w:t>
      </w:r>
      <w:r w:rsidR="00286AC9" w:rsidRPr="005B0B47">
        <w:rPr>
          <w:i w:val="0"/>
          <w:iCs w:val="0"/>
          <w:color w:val="auto"/>
          <w:sz w:val="22"/>
          <w:szCs w:val="22"/>
        </w:rPr>
        <w:fldChar w:fldCharType="end"/>
      </w:r>
      <w:r w:rsidRPr="005B0B47">
        <w:rPr>
          <w:color w:val="auto"/>
          <w:sz w:val="22"/>
          <w:szCs w:val="22"/>
        </w:rPr>
        <w:t xml:space="preserve"> </w:t>
      </w:r>
      <w:proofErr w:type="spellStart"/>
      <w:r w:rsidRPr="005B0B47">
        <w:rPr>
          <w:color w:val="auto"/>
          <w:sz w:val="22"/>
          <w:szCs w:val="22"/>
        </w:rPr>
        <w:t>Sequence</w:t>
      </w:r>
      <w:proofErr w:type="spellEnd"/>
      <w:r w:rsidRPr="005B0B47">
        <w:rPr>
          <w:color w:val="auto"/>
          <w:sz w:val="22"/>
          <w:szCs w:val="22"/>
        </w:rPr>
        <w:t xml:space="preserve"> Diagram</w:t>
      </w:r>
      <w:bookmarkEnd w:id="40"/>
    </w:p>
    <w:p w14:paraId="7D6A806D" w14:textId="77777777" w:rsidR="00062B37" w:rsidRPr="005B0B47" w:rsidRDefault="00000000" w:rsidP="00FA62F9">
      <w:pPr>
        <w:pStyle w:val="Heading2"/>
        <w:numPr>
          <w:ilvl w:val="0"/>
          <w:numId w:val="5"/>
        </w:numPr>
        <w:spacing w:before="0"/>
        <w:jc w:val="both"/>
      </w:pPr>
      <w:bookmarkStart w:id="41" w:name="_Toc210928957"/>
      <w:proofErr w:type="spellStart"/>
      <w:r w:rsidRPr="005B0B47">
        <w:rPr>
          <w:i/>
        </w:rPr>
        <w:t>Class</w:t>
      </w:r>
      <w:proofErr w:type="spellEnd"/>
      <w:r w:rsidRPr="005B0B47">
        <w:rPr>
          <w:i/>
        </w:rPr>
        <w:t xml:space="preserve"> Diagram</w:t>
      </w:r>
      <w:bookmarkEnd w:id="41"/>
    </w:p>
    <w:p w14:paraId="71DD5CD0" w14:textId="543E8841" w:rsidR="00ED2A87" w:rsidRPr="005B0B47" w:rsidRDefault="00000000" w:rsidP="00ED2A87">
      <w:pPr>
        <w:ind w:firstLine="720"/>
        <w:jc w:val="both"/>
      </w:pPr>
      <w:proofErr w:type="spellStart"/>
      <w:r w:rsidRPr="005B0B47">
        <w:rPr>
          <w:i/>
        </w:rPr>
        <w:t>Class</w:t>
      </w:r>
      <w:proofErr w:type="spellEnd"/>
      <w:r w:rsidRPr="005B0B47">
        <w:rPr>
          <w:i/>
        </w:rPr>
        <w:t xml:space="preserve"> diagram</w:t>
      </w:r>
      <w:r w:rsidRPr="005B0B47">
        <w:t xml:space="preserve"> digunakan untuk menggambarkan struktur statis sistem dalam paradigma berorientasi objek. Diagram ini menunjukkan kelas, atribut, metode, serta relasi antar kelas yang membentuk sistem. Menurut </w:t>
      </w:r>
      <w:proofErr w:type="spellStart"/>
      <w:r w:rsidRPr="005B0B47">
        <w:t>Rasiban</w:t>
      </w:r>
      <w:proofErr w:type="spellEnd"/>
      <w:r w:rsidRPr="005B0B47">
        <w:t xml:space="preserve"> </w:t>
      </w:r>
      <w:sdt>
        <w:sdtPr>
          <w:rPr>
            <w:color w:val="000000"/>
          </w:rPr>
          <w:tag w:val="MENDELEY_CITATION_v3_eyJjaXRhdGlvbklEIjoiTUVOREVMRVlfQ0lUQVRJT05fZTc0NzAyNGMtYjRmOC00MWY0LWEyYzMtM2ViZTY4MWRlODhl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
          <w:id w:val="893397547"/>
          <w:placeholder>
            <w:docPart w:val="DefaultPlaceholder_-1854013440"/>
          </w:placeholder>
        </w:sdtPr>
        <w:sdtContent>
          <w:r w:rsidR="002E5A54" w:rsidRPr="005B0B47">
            <w:rPr>
              <w:color w:val="000000"/>
            </w:rPr>
            <w:t>[26]</w:t>
          </w:r>
        </w:sdtContent>
      </w:sdt>
      <w:r w:rsidRPr="005B0B47">
        <w:t xml:space="preserve">, </w:t>
      </w:r>
      <w:proofErr w:type="spellStart"/>
      <w:r w:rsidRPr="005B0B47">
        <w:rPr>
          <w:i/>
        </w:rPr>
        <w:t>class</w:t>
      </w:r>
      <w:proofErr w:type="spellEnd"/>
      <w:r w:rsidRPr="005B0B47">
        <w:rPr>
          <w:i/>
        </w:rPr>
        <w:t xml:space="preserve"> diagram </w:t>
      </w:r>
      <w:r w:rsidRPr="005B0B47">
        <w:t xml:space="preserve">adalah inti dari perancangan sistem berbasis objek, karena memetakan tipe objek yang ada serta hubungannya. </w:t>
      </w:r>
    </w:p>
    <w:tbl>
      <w:tblPr>
        <w:tblpPr w:leftFromText="180" w:rightFromText="180" w:vertAnchor="page" w:horzAnchor="margin" w:tblpY="1754"/>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62"/>
        <w:gridCol w:w="1701"/>
        <w:gridCol w:w="1701"/>
        <w:gridCol w:w="3969"/>
      </w:tblGrid>
      <w:tr w:rsidR="00ED2A87" w:rsidRPr="005B0B47" w14:paraId="3DBF345A" w14:textId="77777777" w:rsidTr="0059401D">
        <w:trPr>
          <w:trHeight w:val="223"/>
        </w:trPr>
        <w:tc>
          <w:tcPr>
            <w:tcW w:w="562" w:type="dxa"/>
            <w:tcMar>
              <w:top w:w="40" w:type="dxa"/>
              <w:left w:w="40" w:type="dxa"/>
              <w:bottom w:w="40" w:type="dxa"/>
              <w:right w:w="40" w:type="dxa"/>
            </w:tcMar>
            <w:vAlign w:val="bottom"/>
          </w:tcPr>
          <w:p w14:paraId="4F508FAD" w14:textId="77777777" w:rsidR="00ED2A87" w:rsidRPr="005B0B47" w:rsidRDefault="00ED2A87" w:rsidP="0059401D">
            <w:pPr>
              <w:widowControl w:val="0"/>
              <w:jc w:val="center"/>
              <w:rPr>
                <w:sz w:val="20"/>
                <w:szCs w:val="20"/>
              </w:rPr>
            </w:pPr>
            <w:r w:rsidRPr="005B0B47">
              <w:rPr>
                <w:b/>
                <w:sz w:val="20"/>
                <w:szCs w:val="20"/>
              </w:rPr>
              <w:t>NO</w:t>
            </w:r>
          </w:p>
        </w:tc>
        <w:tc>
          <w:tcPr>
            <w:tcW w:w="1701" w:type="dxa"/>
            <w:tcMar>
              <w:top w:w="40" w:type="dxa"/>
              <w:left w:w="40" w:type="dxa"/>
              <w:bottom w:w="40" w:type="dxa"/>
              <w:right w:w="40" w:type="dxa"/>
            </w:tcMar>
            <w:vAlign w:val="bottom"/>
          </w:tcPr>
          <w:p w14:paraId="60A4BCC2" w14:textId="77777777" w:rsidR="00ED2A87" w:rsidRPr="005B0B47" w:rsidRDefault="00ED2A87" w:rsidP="0059401D">
            <w:pPr>
              <w:widowControl w:val="0"/>
              <w:jc w:val="center"/>
              <w:rPr>
                <w:sz w:val="20"/>
                <w:szCs w:val="20"/>
              </w:rPr>
            </w:pPr>
            <w:r w:rsidRPr="005B0B47">
              <w:rPr>
                <w:b/>
                <w:sz w:val="20"/>
                <w:szCs w:val="20"/>
              </w:rPr>
              <w:t>GAMBAR</w:t>
            </w:r>
          </w:p>
        </w:tc>
        <w:tc>
          <w:tcPr>
            <w:tcW w:w="1701" w:type="dxa"/>
            <w:tcMar>
              <w:top w:w="40" w:type="dxa"/>
              <w:left w:w="40" w:type="dxa"/>
              <w:bottom w:w="40" w:type="dxa"/>
              <w:right w:w="40" w:type="dxa"/>
            </w:tcMar>
            <w:vAlign w:val="bottom"/>
          </w:tcPr>
          <w:p w14:paraId="2AEA414F" w14:textId="77777777" w:rsidR="00ED2A87" w:rsidRPr="005B0B47" w:rsidRDefault="00ED2A87" w:rsidP="0059401D">
            <w:pPr>
              <w:widowControl w:val="0"/>
              <w:jc w:val="center"/>
              <w:rPr>
                <w:sz w:val="20"/>
                <w:szCs w:val="20"/>
              </w:rPr>
            </w:pPr>
            <w:r w:rsidRPr="005B0B47">
              <w:rPr>
                <w:b/>
                <w:sz w:val="20"/>
                <w:szCs w:val="20"/>
              </w:rPr>
              <w:t>NAMA</w:t>
            </w:r>
          </w:p>
        </w:tc>
        <w:tc>
          <w:tcPr>
            <w:tcW w:w="3969" w:type="dxa"/>
            <w:tcMar>
              <w:top w:w="40" w:type="dxa"/>
              <w:left w:w="40" w:type="dxa"/>
              <w:bottom w:w="40" w:type="dxa"/>
              <w:right w:w="40" w:type="dxa"/>
            </w:tcMar>
            <w:vAlign w:val="bottom"/>
          </w:tcPr>
          <w:p w14:paraId="77D83D93" w14:textId="77777777" w:rsidR="00ED2A87" w:rsidRPr="005B0B47" w:rsidRDefault="00ED2A87" w:rsidP="0059401D">
            <w:pPr>
              <w:widowControl w:val="0"/>
              <w:jc w:val="center"/>
              <w:rPr>
                <w:sz w:val="20"/>
                <w:szCs w:val="20"/>
              </w:rPr>
            </w:pPr>
            <w:r w:rsidRPr="005B0B47">
              <w:rPr>
                <w:b/>
                <w:sz w:val="20"/>
                <w:szCs w:val="20"/>
              </w:rPr>
              <w:t>KETERANGAN</w:t>
            </w:r>
          </w:p>
        </w:tc>
      </w:tr>
      <w:tr w:rsidR="00ED2A87" w:rsidRPr="005B0B47" w14:paraId="7E01B130" w14:textId="77777777" w:rsidTr="0059401D">
        <w:trPr>
          <w:trHeight w:val="665"/>
        </w:trPr>
        <w:tc>
          <w:tcPr>
            <w:tcW w:w="562" w:type="dxa"/>
            <w:vMerge w:val="restart"/>
            <w:tcMar>
              <w:top w:w="40" w:type="dxa"/>
              <w:left w:w="40" w:type="dxa"/>
              <w:bottom w:w="40" w:type="dxa"/>
              <w:right w:w="40" w:type="dxa"/>
            </w:tcMar>
            <w:vAlign w:val="center"/>
          </w:tcPr>
          <w:p w14:paraId="6B483596" w14:textId="77777777" w:rsidR="00ED2A87" w:rsidRPr="005B0B47" w:rsidRDefault="00ED2A87" w:rsidP="0059401D">
            <w:pPr>
              <w:widowControl w:val="0"/>
              <w:jc w:val="center"/>
              <w:rPr>
                <w:sz w:val="20"/>
                <w:szCs w:val="20"/>
              </w:rPr>
            </w:pPr>
            <w:r w:rsidRPr="005B0B47">
              <w:rPr>
                <w:sz w:val="20"/>
                <w:szCs w:val="20"/>
              </w:rPr>
              <w:t>1</w:t>
            </w:r>
          </w:p>
        </w:tc>
        <w:tc>
          <w:tcPr>
            <w:tcW w:w="1701" w:type="dxa"/>
            <w:vMerge w:val="restart"/>
            <w:tcMar>
              <w:top w:w="100" w:type="dxa"/>
              <w:left w:w="100" w:type="dxa"/>
              <w:bottom w:w="100" w:type="dxa"/>
              <w:right w:w="100" w:type="dxa"/>
            </w:tcMar>
            <w:vAlign w:val="center"/>
          </w:tcPr>
          <w:p w14:paraId="4C3CB3FA"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7E8DE7DB" wp14:editId="2504C7DA">
                  <wp:extent cx="952500" cy="190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l="8940" t="25384" r="4521" b="23847"/>
                          <a:stretch>
                            <a:fillRect/>
                          </a:stretch>
                        </pic:blipFill>
                        <pic:spPr>
                          <a:xfrm>
                            <a:off x="0" y="0"/>
                            <a:ext cx="952500" cy="1905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4FD15AA8" w14:textId="77777777" w:rsidR="00ED2A87" w:rsidRPr="005B0B47" w:rsidRDefault="00ED2A87" w:rsidP="0059401D">
            <w:pPr>
              <w:widowControl w:val="0"/>
              <w:jc w:val="center"/>
              <w:rPr>
                <w:i/>
              </w:rPr>
            </w:pPr>
            <w:proofErr w:type="spellStart"/>
            <w:r w:rsidRPr="005B0B47">
              <w:rPr>
                <w:i/>
              </w:rPr>
              <w:t>Generalization</w:t>
            </w:r>
            <w:proofErr w:type="spellEnd"/>
          </w:p>
        </w:tc>
        <w:tc>
          <w:tcPr>
            <w:tcW w:w="3969" w:type="dxa"/>
            <w:vMerge w:val="restart"/>
            <w:tcMar>
              <w:top w:w="40" w:type="dxa"/>
              <w:left w:w="40" w:type="dxa"/>
              <w:bottom w:w="40" w:type="dxa"/>
              <w:right w:w="40" w:type="dxa"/>
            </w:tcMar>
            <w:vAlign w:val="center"/>
          </w:tcPr>
          <w:p w14:paraId="2D8FBAE5" w14:textId="77777777" w:rsidR="00ED2A87" w:rsidRPr="005B0B47" w:rsidRDefault="00ED2A87" w:rsidP="0059401D">
            <w:pPr>
              <w:widowControl w:val="0"/>
              <w:jc w:val="both"/>
            </w:pPr>
            <w:r w:rsidRPr="005B0B47">
              <w:t>Hubungan generalisasi dan spesialisasi (</w:t>
            </w:r>
            <w:proofErr w:type="spellStart"/>
            <w:r w:rsidRPr="005B0B47">
              <w:t>umumkhusus</w:t>
            </w:r>
            <w:proofErr w:type="spellEnd"/>
            <w:r w:rsidRPr="005B0B47">
              <w:t xml:space="preserve">) antar dua buah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w:t>
            </w:r>
            <w:proofErr w:type="spellStart"/>
            <w:r w:rsidRPr="005B0B47">
              <w:t>dimana</w:t>
            </w:r>
            <w:proofErr w:type="spellEnd"/>
            <w:r w:rsidRPr="005B0B47">
              <w:t xml:space="preserve"> fungsi yang satu adalah fungsi yang lebih umum dari yang lainnya.</w:t>
            </w:r>
          </w:p>
        </w:tc>
      </w:tr>
      <w:tr w:rsidR="00ED2A87" w:rsidRPr="005B0B47" w14:paraId="201C8A32" w14:textId="77777777" w:rsidTr="0059401D">
        <w:trPr>
          <w:trHeight w:val="345"/>
        </w:trPr>
        <w:tc>
          <w:tcPr>
            <w:tcW w:w="562" w:type="dxa"/>
            <w:vMerge/>
            <w:tcMar>
              <w:top w:w="100" w:type="dxa"/>
              <w:left w:w="100" w:type="dxa"/>
              <w:bottom w:w="100" w:type="dxa"/>
              <w:right w:w="100" w:type="dxa"/>
            </w:tcMar>
          </w:tcPr>
          <w:p w14:paraId="21F78204"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2F43856F"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4C62ACB8"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0088EDEF" w14:textId="77777777" w:rsidR="00ED2A87" w:rsidRPr="005B0B47" w:rsidRDefault="00ED2A87" w:rsidP="0059401D">
            <w:pPr>
              <w:widowControl w:val="0"/>
              <w:rPr>
                <w:sz w:val="20"/>
                <w:szCs w:val="20"/>
              </w:rPr>
            </w:pPr>
          </w:p>
        </w:tc>
      </w:tr>
      <w:tr w:rsidR="00ED2A87" w:rsidRPr="005B0B47" w14:paraId="328C0B9C" w14:textId="77777777" w:rsidTr="0059401D">
        <w:trPr>
          <w:trHeight w:val="633"/>
        </w:trPr>
        <w:tc>
          <w:tcPr>
            <w:tcW w:w="562" w:type="dxa"/>
            <w:vMerge w:val="restart"/>
            <w:tcMar>
              <w:top w:w="40" w:type="dxa"/>
              <w:left w:w="40" w:type="dxa"/>
              <w:bottom w:w="40" w:type="dxa"/>
              <w:right w:w="40" w:type="dxa"/>
            </w:tcMar>
            <w:vAlign w:val="center"/>
          </w:tcPr>
          <w:p w14:paraId="01EE65A1" w14:textId="77777777" w:rsidR="00ED2A87" w:rsidRPr="005B0B47" w:rsidRDefault="00ED2A87" w:rsidP="0059401D">
            <w:pPr>
              <w:widowControl w:val="0"/>
              <w:jc w:val="center"/>
              <w:rPr>
                <w:sz w:val="20"/>
                <w:szCs w:val="20"/>
              </w:rPr>
            </w:pPr>
            <w:r w:rsidRPr="005B0B47">
              <w:rPr>
                <w:sz w:val="20"/>
                <w:szCs w:val="20"/>
              </w:rPr>
              <w:t>2</w:t>
            </w:r>
          </w:p>
        </w:tc>
        <w:tc>
          <w:tcPr>
            <w:tcW w:w="1701" w:type="dxa"/>
            <w:vMerge w:val="restart"/>
            <w:tcMar>
              <w:top w:w="40" w:type="dxa"/>
              <w:left w:w="40" w:type="dxa"/>
              <w:bottom w:w="40" w:type="dxa"/>
              <w:right w:w="40" w:type="dxa"/>
            </w:tcMar>
            <w:vAlign w:val="center"/>
          </w:tcPr>
          <w:p w14:paraId="31BD78B7"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4373C372" wp14:editId="4B1DD0AB">
                  <wp:extent cx="436245" cy="45920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6245" cy="459205"/>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4CCCCE8D" w14:textId="55AEF792" w:rsidR="00ED2A87" w:rsidRPr="005B0B47" w:rsidRDefault="00ED2A87" w:rsidP="0059401D">
            <w:pPr>
              <w:widowControl w:val="0"/>
              <w:jc w:val="center"/>
              <w:rPr>
                <w:i/>
                <w:sz w:val="20"/>
                <w:szCs w:val="20"/>
              </w:rPr>
            </w:pPr>
            <w:r w:rsidRPr="005B0B47">
              <w:rPr>
                <w:i/>
                <w:sz w:val="20"/>
                <w:szCs w:val="20"/>
              </w:rPr>
              <w:t>N</w:t>
            </w:r>
            <w:r w:rsidR="00401C9B">
              <w:rPr>
                <w:i/>
                <w:sz w:val="20"/>
                <w:szCs w:val="20"/>
              </w:rPr>
              <w:t>-</w:t>
            </w:r>
            <w:proofErr w:type="spellStart"/>
            <w:r w:rsidRPr="005B0B47">
              <w:rPr>
                <w:i/>
                <w:sz w:val="20"/>
                <w:szCs w:val="20"/>
              </w:rPr>
              <w:t>ary</w:t>
            </w:r>
            <w:proofErr w:type="spellEnd"/>
            <w:r w:rsidRPr="005B0B47">
              <w:rPr>
                <w:i/>
                <w:sz w:val="20"/>
                <w:szCs w:val="20"/>
              </w:rPr>
              <w:t xml:space="preserve"> </w:t>
            </w:r>
            <w:proofErr w:type="spellStart"/>
            <w:r w:rsidRPr="005B0B47">
              <w:rPr>
                <w:i/>
                <w:sz w:val="20"/>
                <w:szCs w:val="20"/>
              </w:rPr>
              <w:t>Association</w:t>
            </w:r>
            <w:proofErr w:type="spellEnd"/>
          </w:p>
        </w:tc>
        <w:tc>
          <w:tcPr>
            <w:tcW w:w="3969" w:type="dxa"/>
            <w:vMerge w:val="restart"/>
            <w:tcMar>
              <w:top w:w="40" w:type="dxa"/>
              <w:left w:w="40" w:type="dxa"/>
              <w:bottom w:w="40" w:type="dxa"/>
              <w:right w:w="40" w:type="dxa"/>
            </w:tcMar>
            <w:vAlign w:val="center"/>
          </w:tcPr>
          <w:p w14:paraId="681CC3AF" w14:textId="77777777" w:rsidR="00ED2A87" w:rsidRPr="005B0B47" w:rsidRDefault="00ED2A87" w:rsidP="0059401D">
            <w:pPr>
              <w:widowControl w:val="0"/>
              <w:jc w:val="both"/>
              <w:rPr>
                <w:sz w:val="20"/>
                <w:szCs w:val="20"/>
              </w:rPr>
            </w:pPr>
            <w:r w:rsidRPr="005B0B47">
              <w:rPr>
                <w:sz w:val="20"/>
                <w:szCs w:val="20"/>
              </w:rPr>
              <w:t>Upaya untuk menghindari asosiasi dengan lebih dari 2 objek</w:t>
            </w:r>
          </w:p>
        </w:tc>
      </w:tr>
      <w:tr w:rsidR="00ED2A87" w:rsidRPr="005B0B47" w14:paraId="700B98B0" w14:textId="77777777" w:rsidTr="0059401D">
        <w:trPr>
          <w:trHeight w:val="345"/>
        </w:trPr>
        <w:tc>
          <w:tcPr>
            <w:tcW w:w="562" w:type="dxa"/>
            <w:vMerge/>
            <w:tcMar>
              <w:top w:w="100" w:type="dxa"/>
              <w:left w:w="100" w:type="dxa"/>
              <w:bottom w:w="100" w:type="dxa"/>
              <w:right w:w="100" w:type="dxa"/>
            </w:tcMar>
          </w:tcPr>
          <w:p w14:paraId="41A61CE3"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1CAF19AB"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04786980"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1A7405B4" w14:textId="77777777" w:rsidR="00ED2A87" w:rsidRPr="005B0B47" w:rsidRDefault="00ED2A87" w:rsidP="0059401D">
            <w:pPr>
              <w:widowControl w:val="0"/>
              <w:rPr>
                <w:sz w:val="20"/>
                <w:szCs w:val="20"/>
              </w:rPr>
            </w:pPr>
          </w:p>
        </w:tc>
      </w:tr>
      <w:tr w:rsidR="00ED2A87" w:rsidRPr="005B0B47" w14:paraId="32541409" w14:textId="77777777" w:rsidTr="0059401D">
        <w:trPr>
          <w:trHeight w:val="601"/>
        </w:trPr>
        <w:tc>
          <w:tcPr>
            <w:tcW w:w="562" w:type="dxa"/>
            <w:vMerge w:val="restart"/>
            <w:tcMar>
              <w:top w:w="40" w:type="dxa"/>
              <w:left w:w="40" w:type="dxa"/>
              <w:bottom w:w="40" w:type="dxa"/>
              <w:right w:w="40" w:type="dxa"/>
            </w:tcMar>
            <w:vAlign w:val="center"/>
          </w:tcPr>
          <w:p w14:paraId="07ED9106" w14:textId="77777777" w:rsidR="00ED2A87" w:rsidRPr="005B0B47" w:rsidRDefault="00ED2A87" w:rsidP="0059401D">
            <w:pPr>
              <w:widowControl w:val="0"/>
              <w:jc w:val="center"/>
              <w:rPr>
                <w:sz w:val="20"/>
                <w:szCs w:val="20"/>
              </w:rPr>
            </w:pPr>
            <w:r w:rsidRPr="005B0B47">
              <w:rPr>
                <w:sz w:val="20"/>
                <w:szCs w:val="20"/>
              </w:rPr>
              <w:t>3</w:t>
            </w:r>
          </w:p>
        </w:tc>
        <w:tc>
          <w:tcPr>
            <w:tcW w:w="1701" w:type="dxa"/>
            <w:vMerge w:val="restart"/>
            <w:tcMar>
              <w:top w:w="40" w:type="dxa"/>
              <w:left w:w="40" w:type="dxa"/>
              <w:bottom w:w="40" w:type="dxa"/>
              <w:right w:w="40" w:type="dxa"/>
            </w:tcMar>
            <w:vAlign w:val="center"/>
          </w:tcPr>
          <w:p w14:paraId="3FE15B09"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51DB0B4F" wp14:editId="5B4DB1B6">
                  <wp:extent cx="622990" cy="445836"/>
                  <wp:effectExtent l="0" t="0" r="5715"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625647" cy="447737"/>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436E4987" w14:textId="77777777" w:rsidR="00ED2A87" w:rsidRPr="005B0B47" w:rsidRDefault="00ED2A87" w:rsidP="0059401D">
            <w:pPr>
              <w:widowControl w:val="0"/>
              <w:jc w:val="center"/>
              <w:rPr>
                <w:i/>
                <w:sz w:val="20"/>
                <w:szCs w:val="20"/>
              </w:rPr>
            </w:pPr>
            <w:proofErr w:type="spellStart"/>
            <w:r w:rsidRPr="005B0B47">
              <w:rPr>
                <w:i/>
                <w:sz w:val="20"/>
                <w:szCs w:val="20"/>
              </w:rPr>
              <w:t>class</w:t>
            </w:r>
            <w:proofErr w:type="spellEnd"/>
          </w:p>
        </w:tc>
        <w:tc>
          <w:tcPr>
            <w:tcW w:w="3969" w:type="dxa"/>
            <w:vMerge w:val="restart"/>
            <w:tcMar>
              <w:top w:w="40" w:type="dxa"/>
              <w:left w:w="40" w:type="dxa"/>
              <w:bottom w:w="40" w:type="dxa"/>
              <w:right w:w="40" w:type="dxa"/>
            </w:tcMar>
            <w:vAlign w:val="center"/>
          </w:tcPr>
          <w:p w14:paraId="7907910A" w14:textId="77777777" w:rsidR="00ED2A87" w:rsidRPr="005B0B47" w:rsidRDefault="00ED2A87" w:rsidP="0059401D">
            <w:pPr>
              <w:widowControl w:val="0"/>
              <w:jc w:val="both"/>
              <w:rPr>
                <w:sz w:val="20"/>
                <w:szCs w:val="20"/>
              </w:rPr>
            </w:pPr>
            <w:r w:rsidRPr="005B0B47">
              <w:rPr>
                <w:sz w:val="20"/>
                <w:szCs w:val="20"/>
              </w:rPr>
              <w:t>Himpunan dari objek-objek yang berbagi atribut serta operasi yang sama</w:t>
            </w:r>
          </w:p>
        </w:tc>
      </w:tr>
      <w:tr w:rsidR="00ED2A87" w:rsidRPr="005B0B47" w14:paraId="79721D16" w14:textId="77777777" w:rsidTr="0059401D">
        <w:trPr>
          <w:trHeight w:val="345"/>
        </w:trPr>
        <w:tc>
          <w:tcPr>
            <w:tcW w:w="562" w:type="dxa"/>
            <w:vMerge/>
            <w:tcMar>
              <w:top w:w="100" w:type="dxa"/>
              <w:left w:w="100" w:type="dxa"/>
              <w:bottom w:w="100" w:type="dxa"/>
              <w:right w:w="100" w:type="dxa"/>
            </w:tcMar>
          </w:tcPr>
          <w:p w14:paraId="5E916A38"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0BA4D517"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4D8F98AA"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18E08C46" w14:textId="77777777" w:rsidR="00ED2A87" w:rsidRPr="005B0B47" w:rsidRDefault="00ED2A87" w:rsidP="0059401D">
            <w:pPr>
              <w:widowControl w:val="0"/>
              <w:rPr>
                <w:sz w:val="20"/>
                <w:szCs w:val="20"/>
              </w:rPr>
            </w:pPr>
          </w:p>
        </w:tc>
      </w:tr>
      <w:tr w:rsidR="00ED2A87" w:rsidRPr="005B0B47" w14:paraId="57FD5BFB" w14:textId="77777777" w:rsidTr="0059401D">
        <w:trPr>
          <w:trHeight w:val="783"/>
        </w:trPr>
        <w:tc>
          <w:tcPr>
            <w:tcW w:w="562" w:type="dxa"/>
            <w:vMerge w:val="restart"/>
            <w:tcMar>
              <w:top w:w="40" w:type="dxa"/>
              <w:left w:w="40" w:type="dxa"/>
              <w:bottom w:w="40" w:type="dxa"/>
              <w:right w:w="40" w:type="dxa"/>
            </w:tcMar>
            <w:vAlign w:val="center"/>
          </w:tcPr>
          <w:p w14:paraId="29D2D605" w14:textId="77777777" w:rsidR="00ED2A87" w:rsidRPr="005B0B47" w:rsidRDefault="00ED2A87" w:rsidP="0059401D">
            <w:pPr>
              <w:widowControl w:val="0"/>
              <w:jc w:val="center"/>
              <w:rPr>
                <w:sz w:val="20"/>
                <w:szCs w:val="20"/>
              </w:rPr>
            </w:pPr>
            <w:r w:rsidRPr="005B0B47">
              <w:rPr>
                <w:sz w:val="20"/>
                <w:szCs w:val="20"/>
              </w:rPr>
              <w:t>4</w:t>
            </w:r>
          </w:p>
        </w:tc>
        <w:tc>
          <w:tcPr>
            <w:tcW w:w="1701" w:type="dxa"/>
            <w:vMerge w:val="restart"/>
            <w:tcMar>
              <w:top w:w="100" w:type="dxa"/>
              <w:left w:w="100" w:type="dxa"/>
              <w:bottom w:w="100" w:type="dxa"/>
              <w:right w:w="100" w:type="dxa"/>
            </w:tcMar>
            <w:vAlign w:val="center"/>
          </w:tcPr>
          <w:p w14:paraId="18694F91"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4EA76F0E" wp14:editId="2ED04A86">
                  <wp:extent cx="964882" cy="504825"/>
                  <wp:effectExtent l="0" t="0" r="8890" b="127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964882" cy="504825"/>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1B1E27AC" w14:textId="77777777" w:rsidR="00ED2A87" w:rsidRPr="005B0B47" w:rsidRDefault="00ED2A87" w:rsidP="0059401D">
            <w:pPr>
              <w:widowControl w:val="0"/>
              <w:jc w:val="center"/>
              <w:rPr>
                <w:i/>
              </w:rPr>
            </w:pPr>
            <w:proofErr w:type="spellStart"/>
            <w:r w:rsidRPr="005B0B47">
              <w:rPr>
                <w:i/>
              </w:rPr>
              <w:t>Collaboration</w:t>
            </w:r>
            <w:proofErr w:type="spellEnd"/>
          </w:p>
        </w:tc>
        <w:tc>
          <w:tcPr>
            <w:tcW w:w="3969" w:type="dxa"/>
            <w:vMerge w:val="restart"/>
            <w:tcMar>
              <w:top w:w="40" w:type="dxa"/>
              <w:left w:w="40" w:type="dxa"/>
              <w:bottom w:w="40" w:type="dxa"/>
              <w:right w:w="40" w:type="dxa"/>
            </w:tcMar>
            <w:vAlign w:val="center"/>
          </w:tcPr>
          <w:p w14:paraId="6EE4BB96" w14:textId="77777777" w:rsidR="00ED2A87" w:rsidRPr="005B0B47" w:rsidRDefault="00ED2A87" w:rsidP="0059401D">
            <w:pPr>
              <w:widowControl w:val="0"/>
              <w:jc w:val="both"/>
            </w:pPr>
            <w:r w:rsidRPr="005B0B47">
              <w:t xml:space="preserve">Interaksi aturan-aturan dan elemen lain yang bekerja sama untuk menyediakan perilaku yang lebih besar dari jumlah dan elemen-elemennya (sinergi). </w:t>
            </w:r>
          </w:p>
        </w:tc>
      </w:tr>
      <w:tr w:rsidR="00ED2A87" w:rsidRPr="005B0B47" w14:paraId="3477B2EB" w14:textId="77777777" w:rsidTr="0059401D">
        <w:trPr>
          <w:trHeight w:val="345"/>
        </w:trPr>
        <w:tc>
          <w:tcPr>
            <w:tcW w:w="562" w:type="dxa"/>
            <w:vMerge/>
            <w:tcMar>
              <w:top w:w="100" w:type="dxa"/>
              <w:left w:w="100" w:type="dxa"/>
              <w:bottom w:w="100" w:type="dxa"/>
              <w:right w:w="100" w:type="dxa"/>
            </w:tcMar>
          </w:tcPr>
          <w:p w14:paraId="2DBE9B01"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044D41A5"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22DC06F9"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6E04427D" w14:textId="77777777" w:rsidR="00ED2A87" w:rsidRPr="005B0B47" w:rsidRDefault="00ED2A87" w:rsidP="0059401D">
            <w:pPr>
              <w:widowControl w:val="0"/>
              <w:rPr>
                <w:sz w:val="20"/>
                <w:szCs w:val="20"/>
              </w:rPr>
            </w:pPr>
          </w:p>
        </w:tc>
      </w:tr>
      <w:tr w:rsidR="00ED2A87" w:rsidRPr="005B0B47" w14:paraId="5C1385BD" w14:textId="77777777" w:rsidTr="0059401D">
        <w:trPr>
          <w:trHeight w:val="849"/>
        </w:trPr>
        <w:tc>
          <w:tcPr>
            <w:tcW w:w="562" w:type="dxa"/>
            <w:vMerge w:val="restart"/>
            <w:tcMar>
              <w:top w:w="40" w:type="dxa"/>
              <w:left w:w="40" w:type="dxa"/>
              <w:bottom w:w="40" w:type="dxa"/>
              <w:right w:w="40" w:type="dxa"/>
            </w:tcMar>
            <w:vAlign w:val="center"/>
          </w:tcPr>
          <w:p w14:paraId="6F179E6F" w14:textId="77777777" w:rsidR="00ED2A87" w:rsidRPr="005B0B47" w:rsidRDefault="00ED2A87" w:rsidP="0059401D">
            <w:pPr>
              <w:widowControl w:val="0"/>
              <w:jc w:val="center"/>
              <w:rPr>
                <w:sz w:val="20"/>
                <w:szCs w:val="20"/>
              </w:rPr>
            </w:pPr>
            <w:r w:rsidRPr="005B0B47">
              <w:rPr>
                <w:sz w:val="20"/>
                <w:szCs w:val="20"/>
              </w:rPr>
              <w:t>5</w:t>
            </w:r>
          </w:p>
        </w:tc>
        <w:tc>
          <w:tcPr>
            <w:tcW w:w="1701" w:type="dxa"/>
            <w:vMerge w:val="restart"/>
            <w:tcMar>
              <w:top w:w="40" w:type="dxa"/>
              <w:left w:w="40" w:type="dxa"/>
              <w:bottom w:w="40" w:type="dxa"/>
              <w:right w:w="40" w:type="dxa"/>
            </w:tcMar>
            <w:vAlign w:val="center"/>
          </w:tcPr>
          <w:p w14:paraId="782609F2"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56388F2D" wp14:editId="52D98A10">
                  <wp:extent cx="942975" cy="190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rot="10800000">
                            <a:off x="0" y="0"/>
                            <a:ext cx="942975" cy="190500"/>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66589268" w14:textId="77777777" w:rsidR="00ED2A87" w:rsidRPr="005B0B47" w:rsidRDefault="00ED2A87" w:rsidP="0059401D">
            <w:pPr>
              <w:widowControl w:val="0"/>
              <w:jc w:val="center"/>
              <w:rPr>
                <w:i/>
                <w:sz w:val="20"/>
                <w:szCs w:val="20"/>
              </w:rPr>
            </w:pPr>
            <w:proofErr w:type="spellStart"/>
            <w:r w:rsidRPr="005B0B47">
              <w:rPr>
                <w:i/>
                <w:sz w:val="20"/>
                <w:szCs w:val="20"/>
              </w:rPr>
              <w:t>Realization</w:t>
            </w:r>
            <w:proofErr w:type="spellEnd"/>
          </w:p>
        </w:tc>
        <w:tc>
          <w:tcPr>
            <w:tcW w:w="3969" w:type="dxa"/>
            <w:vMerge w:val="restart"/>
            <w:tcMar>
              <w:top w:w="40" w:type="dxa"/>
              <w:left w:w="40" w:type="dxa"/>
              <w:bottom w:w="40" w:type="dxa"/>
              <w:right w:w="40" w:type="dxa"/>
            </w:tcMar>
            <w:vAlign w:val="center"/>
          </w:tcPr>
          <w:p w14:paraId="6EF5859B" w14:textId="77777777" w:rsidR="00ED2A87" w:rsidRPr="005B0B47" w:rsidRDefault="00ED2A87" w:rsidP="0059401D">
            <w:pPr>
              <w:widowControl w:val="0"/>
              <w:jc w:val="both"/>
              <w:rPr>
                <w:sz w:val="20"/>
                <w:szCs w:val="20"/>
              </w:rPr>
            </w:pPr>
            <w:r w:rsidRPr="005B0B47">
              <w:rPr>
                <w:sz w:val="20"/>
                <w:szCs w:val="20"/>
              </w:rPr>
              <w:t>Operasi yang benar-benar dilakukan oleh suatu objek</w:t>
            </w:r>
          </w:p>
        </w:tc>
      </w:tr>
      <w:tr w:rsidR="00ED2A87" w:rsidRPr="005B0B47" w14:paraId="2EFEB402" w14:textId="77777777" w:rsidTr="0059401D">
        <w:trPr>
          <w:trHeight w:val="345"/>
        </w:trPr>
        <w:tc>
          <w:tcPr>
            <w:tcW w:w="562" w:type="dxa"/>
            <w:vMerge/>
            <w:tcMar>
              <w:top w:w="100" w:type="dxa"/>
              <w:left w:w="100" w:type="dxa"/>
              <w:bottom w:w="100" w:type="dxa"/>
              <w:right w:w="100" w:type="dxa"/>
            </w:tcMar>
          </w:tcPr>
          <w:p w14:paraId="73FE9C5E"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09C1B3E5"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671F017A"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2B888262" w14:textId="77777777" w:rsidR="00ED2A87" w:rsidRPr="005B0B47" w:rsidRDefault="00ED2A87" w:rsidP="0059401D">
            <w:pPr>
              <w:widowControl w:val="0"/>
              <w:rPr>
                <w:sz w:val="20"/>
                <w:szCs w:val="20"/>
              </w:rPr>
            </w:pPr>
          </w:p>
        </w:tc>
      </w:tr>
      <w:tr w:rsidR="00ED2A87" w:rsidRPr="005B0B47" w14:paraId="2A8873C9" w14:textId="77777777" w:rsidTr="0059401D">
        <w:trPr>
          <w:trHeight w:val="643"/>
        </w:trPr>
        <w:tc>
          <w:tcPr>
            <w:tcW w:w="562" w:type="dxa"/>
            <w:vMerge w:val="restart"/>
            <w:tcMar>
              <w:top w:w="40" w:type="dxa"/>
              <w:left w:w="40" w:type="dxa"/>
              <w:bottom w:w="40" w:type="dxa"/>
              <w:right w:w="40" w:type="dxa"/>
            </w:tcMar>
            <w:vAlign w:val="center"/>
          </w:tcPr>
          <w:p w14:paraId="7C4C725C" w14:textId="77777777" w:rsidR="00ED2A87" w:rsidRPr="005B0B47" w:rsidRDefault="00ED2A87" w:rsidP="0059401D">
            <w:pPr>
              <w:widowControl w:val="0"/>
              <w:jc w:val="center"/>
              <w:rPr>
                <w:sz w:val="20"/>
                <w:szCs w:val="20"/>
              </w:rPr>
            </w:pPr>
            <w:r w:rsidRPr="005B0B47">
              <w:rPr>
                <w:sz w:val="20"/>
                <w:szCs w:val="20"/>
              </w:rPr>
              <w:t>6</w:t>
            </w:r>
          </w:p>
        </w:tc>
        <w:tc>
          <w:tcPr>
            <w:tcW w:w="1701" w:type="dxa"/>
            <w:vMerge w:val="restart"/>
            <w:tcMar>
              <w:top w:w="100" w:type="dxa"/>
              <w:left w:w="100" w:type="dxa"/>
              <w:bottom w:w="100" w:type="dxa"/>
              <w:right w:w="100" w:type="dxa"/>
            </w:tcMar>
            <w:vAlign w:val="center"/>
          </w:tcPr>
          <w:p w14:paraId="1BCC381F"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7E92640C" wp14:editId="51151133">
                  <wp:extent cx="990600" cy="19841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t="25172" r="9739" b="30291"/>
                          <a:stretch>
                            <a:fillRect/>
                          </a:stretch>
                        </pic:blipFill>
                        <pic:spPr>
                          <a:xfrm>
                            <a:off x="0" y="0"/>
                            <a:ext cx="990600" cy="198418"/>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0491CB1E" w14:textId="77777777" w:rsidR="00ED2A87" w:rsidRPr="005B0B47" w:rsidRDefault="00ED2A87" w:rsidP="0059401D">
            <w:pPr>
              <w:widowControl w:val="0"/>
              <w:jc w:val="center"/>
              <w:rPr>
                <w:i/>
              </w:rPr>
            </w:pPr>
            <w:proofErr w:type="spellStart"/>
            <w:r w:rsidRPr="005B0B47">
              <w:rPr>
                <w:i/>
              </w:rPr>
              <w:t>Dependency</w:t>
            </w:r>
            <w:proofErr w:type="spellEnd"/>
          </w:p>
        </w:tc>
        <w:tc>
          <w:tcPr>
            <w:tcW w:w="3969" w:type="dxa"/>
            <w:vMerge w:val="restart"/>
            <w:tcMar>
              <w:top w:w="40" w:type="dxa"/>
              <w:left w:w="40" w:type="dxa"/>
              <w:bottom w:w="40" w:type="dxa"/>
              <w:right w:w="40" w:type="dxa"/>
            </w:tcMar>
            <w:vAlign w:val="center"/>
          </w:tcPr>
          <w:p w14:paraId="6829E6CF" w14:textId="77777777" w:rsidR="00ED2A87" w:rsidRPr="005B0B47" w:rsidRDefault="00ED2A87" w:rsidP="0059401D">
            <w:pPr>
              <w:widowControl w:val="0"/>
              <w:jc w:val="both"/>
            </w:pPr>
            <w:r w:rsidRPr="005B0B47">
              <w:t xml:space="preserve">Hubungan </w:t>
            </w:r>
            <w:proofErr w:type="spellStart"/>
            <w:r w:rsidRPr="005B0B47">
              <w:t>dimana</w:t>
            </w:r>
            <w:proofErr w:type="spellEnd"/>
            <w:r w:rsidRPr="005B0B47">
              <w:t xml:space="preserve"> perubahan yang terjadi pada suatu elemen mandiri (</w:t>
            </w:r>
            <w:proofErr w:type="spellStart"/>
            <w:r w:rsidRPr="005B0B47">
              <w:rPr>
                <w:i/>
              </w:rPr>
              <w:t>independent</w:t>
            </w:r>
            <w:proofErr w:type="spellEnd"/>
            <w:r w:rsidRPr="005B0B47">
              <w:t>) akan mempengaruhi elemen yang bergantung padanya elemen yang tidak mandiri (</w:t>
            </w:r>
            <w:proofErr w:type="spellStart"/>
            <w:r w:rsidRPr="005B0B47">
              <w:rPr>
                <w:i/>
              </w:rPr>
              <w:t>independent</w:t>
            </w:r>
            <w:proofErr w:type="spellEnd"/>
            <w:r w:rsidRPr="005B0B47">
              <w:t>).</w:t>
            </w:r>
          </w:p>
        </w:tc>
      </w:tr>
      <w:tr w:rsidR="00ED2A87" w:rsidRPr="005B0B47" w14:paraId="087BC4D9" w14:textId="77777777" w:rsidTr="0059401D">
        <w:trPr>
          <w:trHeight w:val="521"/>
        </w:trPr>
        <w:tc>
          <w:tcPr>
            <w:tcW w:w="562" w:type="dxa"/>
            <w:vMerge/>
            <w:tcMar>
              <w:top w:w="100" w:type="dxa"/>
              <w:left w:w="100" w:type="dxa"/>
              <w:bottom w:w="100" w:type="dxa"/>
              <w:right w:w="100" w:type="dxa"/>
            </w:tcMar>
          </w:tcPr>
          <w:p w14:paraId="4FCE9EAA"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44A9C5E3"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40195F0B"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28601113" w14:textId="77777777" w:rsidR="00ED2A87" w:rsidRPr="005B0B47" w:rsidRDefault="00ED2A87" w:rsidP="0059401D">
            <w:pPr>
              <w:widowControl w:val="0"/>
              <w:rPr>
                <w:sz w:val="20"/>
                <w:szCs w:val="20"/>
              </w:rPr>
            </w:pPr>
          </w:p>
        </w:tc>
      </w:tr>
      <w:tr w:rsidR="00ED2A87" w:rsidRPr="005B0B47" w14:paraId="7A18AC6F" w14:textId="77777777" w:rsidTr="0059401D">
        <w:trPr>
          <w:trHeight w:val="720"/>
        </w:trPr>
        <w:tc>
          <w:tcPr>
            <w:tcW w:w="562" w:type="dxa"/>
            <w:vMerge w:val="restart"/>
            <w:tcMar>
              <w:top w:w="40" w:type="dxa"/>
              <w:left w:w="40" w:type="dxa"/>
              <w:bottom w:w="40" w:type="dxa"/>
              <w:right w:w="40" w:type="dxa"/>
            </w:tcMar>
            <w:vAlign w:val="center"/>
          </w:tcPr>
          <w:p w14:paraId="0F3B5C20" w14:textId="77777777" w:rsidR="00ED2A87" w:rsidRPr="005B0B47" w:rsidRDefault="00ED2A87" w:rsidP="0059401D">
            <w:pPr>
              <w:widowControl w:val="0"/>
              <w:jc w:val="center"/>
              <w:rPr>
                <w:sz w:val="20"/>
                <w:szCs w:val="20"/>
              </w:rPr>
            </w:pPr>
            <w:r w:rsidRPr="005B0B47">
              <w:rPr>
                <w:sz w:val="20"/>
                <w:szCs w:val="20"/>
              </w:rPr>
              <w:t>7</w:t>
            </w:r>
          </w:p>
        </w:tc>
        <w:tc>
          <w:tcPr>
            <w:tcW w:w="1701" w:type="dxa"/>
            <w:vMerge w:val="restart"/>
            <w:tcMar>
              <w:top w:w="100" w:type="dxa"/>
              <w:left w:w="100" w:type="dxa"/>
              <w:bottom w:w="100" w:type="dxa"/>
              <w:right w:w="100" w:type="dxa"/>
            </w:tcMar>
            <w:vAlign w:val="center"/>
          </w:tcPr>
          <w:p w14:paraId="734A004D" w14:textId="77777777" w:rsidR="00ED2A87" w:rsidRPr="005B0B47" w:rsidRDefault="00ED2A87" w:rsidP="0059401D">
            <w:pPr>
              <w:widowControl w:val="0"/>
              <w:jc w:val="center"/>
              <w:rPr>
                <w:sz w:val="20"/>
                <w:szCs w:val="20"/>
              </w:rPr>
            </w:pPr>
            <w:r w:rsidRPr="005B0B47">
              <w:rPr>
                <w:noProof/>
                <w:sz w:val="20"/>
                <w:szCs w:val="20"/>
              </w:rPr>
              <w:drawing>
                <wp:inline distT="114300" distB="114300" distL="114300" distR="114300" wp14:anchorId="3041C0A6" wp14:editId="65886217">
                  <wp:extent cx="774382" cy="20201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l="10675" r="9739"/>
                          <a:stretch>
                            <a:fillRect/>
                          </a:stretch>
                        </pic:blipFill>
                        <pic:spPr>
                          <a:xfrm>
                            <a:off x="0" y="0"/>
                            <a:ext cx="774382" cy="202013"/>
                          </a:xfrm>
                          <a:prstGeom prst="rect">
                            <a:avLst/>
                          </a:prstGeom>
                          <a:ln/>
                        </pic:spPr>
                      </pic:pic>
                    </a:graphicData>
                  </a:graphic>
                </wp:inline>
              </w:drawing>
            </w:r>
          </w:p>
        </w:tc>
        <w:tc>
          <w:tcPr>
            <w:tcW w:w="1701" w:type="dxa"/>
            <w:vMerge w:val="restart"/>
            <w:tcMar>
              <w:top w:w="40" w:type="dxa"/>
              <w:left w:w="40" w:type="dxa"/>
              <w:bottom w:w="40" w:type="dxa"/>
              <w:right w:w="40" w:type="dxa"/>
            </w:tcMar>
            <w:vAlign w:val="center"/>
          </w:tcPr>
          <w:p w14:paraId="78FA9184" w14:textId="77777777" w:rsidR="00ED2A87" w:rsidRPr="005B0B47" w:rsidRDefault="00ED2A87" w:rsidP="0059401D">
            <w:pPr>
              <w:widowControl w:val="0"/>
              <w:jc w:val="center"/>
              <w:rPr>
                <w:i/>
              </w:rPr>
            </w:pPr>
            <w:proofErr w:type="spellStart"/>
            <w:r w:rsidRPr="005B0B47">
              <w:rPr>
                <w:i/>
              </w:rPr>
              <w:t>Association</w:t>
            </w:r>
            <w:proofErr w:type="spellEnd"/>
          </w:p>
        </w:tc>
        <w:tc>
          <w:tcPr>
            <w:tcW w:w="3969" w:type="dxa"/>
            <w:vMerge w:val="restart"/>
            <w:tcMar>
              <w:top w:w="40" w:type="dxa"/>
              <w:left w:w="40" w:type="dxa"/>
              <w:bottom w:w="40" w:type="dxa"/>
              <w:right w:w="40" w:type="dxa"/>
            </w:tcMar>
            <w:vAlign w:val="center"/>
          </w:tcPr>
          <w:p w14:paraId="3FAD656C" w14:textId="77777777" w:rsidR="00ED2A87" w:rsidRPr="005B0B47" w:rsidRDefault="00ED2A87" w:rsidP="0059401D">
            <w:pPr>
              <w:widowControl w:val="0"/>
              <w:jc w:val="both"/>
              <w:rPr>
                <w:i/>
              </w:rPr>
            </w:pPr>
            <w:r w:rsidRPr="005B0B47">
              <w:t>Komunikasi antar</w:t>
            </w:r>
            <w:r w:rsidRPr="005B0B47">
              <w:rPr>
                <w:i/>
              </w:rPr>
              <w:t xml:space="preserve"> aktor</w:t>
            </w:r>
            <w:r w:rsidRPr="005B0B47">
              <w:t xml:space="preserve"> dan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yang berpartisipasi pada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atau </w:t>
            </w:r>
            <w:proofErr w:type="spellStart"/>
            <w:r w:rsidRPr="005B0B47">
              <w:rPr>
                <w:i/>
              </w:rPr>
              <w:t>use</w:t>
            </w:r>
            <w:proofErr w:type="spellEnd"/>
            <w:r w:rsidRPr="005B0B47">
              <w:rPr>
                <w:i/>
              </w:rPr>
              <w:t xml:space="preserve"> </w:t>
            </w:r>
            <w:proofErr w:type="spellStart"/>
            <w:r w:rsidRPr="005B0B47">
              <w:rPr>
                <w:i/>
              </w:rPr>
              <w:t>case</w:t>
            </w:r>
            <w:proofErr w:type="spellEnd"/>
            <w:r w:rsidRPr="005B0B47">
              <w:t xml:space="preserve"> memiliki interaksi dengan </w:t>
            </w:r>
            <w:r w:rsidRPr="005B0B47">
              <w:rPr>
                <w:i/>
              </w:rPr>
              <w:t xml:space="preserve">aktor. </w:t>
            </w:r>
          </w:p>
        </w:tc>
      </w:tr>
      <w:tr w:rsidR="00ED2A87" w:rsidRPr="005B0B47" w14:paraId="621C9BB2" w14:textId="77777777" w:rsidTr="0059401D">
        <w:trPr>
          <w:trHeight w:val="345"/>
        </w:trPr>
        <w:tc>
          <w:tcPr>
            <w:tcW w:w="562" w:type="dxa"/>
            <w:vMerge/>
            <w:tcMar>
              <w:top w:w="100" w:type="dxa"/>
              <w:left w:w="100" w:type="dxa"/>
              <w:bottom w:w="100" w:type="dxa"/>
              <w:right w:w="100" w:type="dxa"/>
            </w:tcMar>
          </w:tcPr>
          <w:p w14:paraId="1F9C141D"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41BC64B1" w14:textId="77777777" w:rsidR="00ED2A87" w:rsidRPr="005B0B47" w:rsidRDefault="00ED2A87" w:rsidP="0059401D">
            <w:pPr>
              <w:widowControl w:val="0"/>
              <w:rPr>
                <w:sz w:val="20"/>
                <w:szCs w:val="20"/>
              </w:rPr>
            </w:pPr>
          </w:p>
        </w:tc>
        <w:tc>
          <w:tcPr>
            <w:tcW w:w="1701" w:type="dxa"/>
            <w:vMerge/>
            <w:tcMar>
              <w:top w:w="100" w:type="dxa"/>
              <w:left w:w="100" w:type="dxa"/>
              <w:bottom w:w="100" w:type="dxa"/>
              <w:right w:w="100" w:type="dxa"/>
            </w:tcMar>
          </w:tcPr>
          <w:p w14:paraId="736FB111" w14:textId="77777777" w:rsidR="00ED2A87" w:rsidRPr="005B0B47" w:rsidRDefault="00ED2A87" w:rsidP="0059401D">
            <w:pPr>
              <w:widowControl w:val="0"/>
              <w:rPr>
                <w:sz w:val="20"/>
                <w:szCs w:val="20"/>
              </w:rPr>
            </w:pPr>
          </w:p>
        </w:tc>
        <w:tc>
          <w:tcPr>
            <w:tcW w:w="3969" w:type="dxa"/>
            <w:vMerge/>
            <w:tcMar>
              <w:top w:w="100" w:type="dxa"/>
              <w:left w:w="100" w:type="dxa"/>
              <w:bottom w:w="100" w:type="dxa"/>
              <w:right w:w="100" w:type="dxa"/>
            </w:tcMar>
          </w:tcPr>
          <w:p w14:paraId="1EE8C00E" w14:textId="77777777" w:rsidR="00ED2A87" w:rsidRPr="005B0B47" w:rsidRDefault="00ED2A87" w:rsidP="00ED2A87">
            <w:pPr>
              <w:keepNext/>
              <w:widowControl w:val="0"/>
              <w:rPr>
                <w:sz w:val="20"/>
                <w:szCs w:val="20"/>
              </w:rPr>
            </w:pPr>
          </w:p>
        </w:tc>
      </w:tr>
    </w:tbl>
    <w:p w14:paraId="5968BA21" w14:textId="2A2D5FFC" w:rsidR="00370CD7" w:rsidRPr="005B0B47" w:rsidRDefault="00ED2A87" w:rsidP="00ED2A87">
      <w:pPr>
        <w:pStyle w:val="Caption"/>
        <w:jc w:val="center"/>
        <w:rPr>
          <w:color w:val="auto"/>
          <w:sz w:val="22"/>
          <w:szCs w:val="22"/>
        </w:rPr>
      </w:pPr>
      <w:bookmarkStart w:id="42" w:name="_Toc210929030"/>
      <w:r w:rsidRPr="005B0B47">
        <w:rPr>
          <w:i w:val="0"/>
          <w:iCs w:val="0"/>
          <w:color w:val="auto"/>
          <w:sz w:val="22"/>
          <w:szCs w:val="22"/>
        </w:rPr>
        <w:t>Tabel 2.</w:t>
      </w:r>
      <w:r w:rsidR="00286AC9" w:rsidRPr="005B0B47">
        <w:rPr>
          <w:i w:val="0"/>
          <w:iCs w:val="0"/>
          <w:color w:val="auto"/>
          <w:sz w:val="22"/>
          <w:szCs w:val="22"/>
        </w:rPr>
        <w:fldChar w:fldCharType="begin"/>
      </w:r>
      <w:r w:rsidR="00286AC9" w:rsidRPr="005B0B47">
        <w:rPr>
          <w:i w:val="0"/>
          <w:iCs w:val="0"/>
          <w:color w:val="auto"/>
          <w:sz w:val="22"/>
          <w:szCs w:val="22"/>
        </w:rPr>
        <w:instrText xml:space="preserve"> SEQ Tabel_2. \* ARABIC </w:instrText>
      </w:r>
      <w:r w:rsidR="00286AC9" w:rsidRPr="005B0B47">
        <w:rPr>
          <w:i w:val="0"/>
          <w:iCs w:val="0"/>
          <w:color w:val="auto"/>
          <w:sz w:val="22"/>
          <w:szCs w:val="22"/>
        </w:rPr>
        <w:fldChar w:fldCharType="separate"/>
      </w:r>
      <w:r w:rsidR="00286AC9" w:rsidRPr="005B0B47">
        <w:rPr>
          <w:i w:val="0"/>
          <w:iCs w:val="0"/>
          <w:noProof/>
          <w:color w:val="auto"/>
          <w:sz w:val="22"/>
          <w:szCs w:val="22"/>
        </w:rPr>
        <w:t>6</w:t>
      </w:r>
      <w:r w:rsidR="00286AC9" w:rsidRPr="005B0B47">
        <w:rPr>
          <w:i w:val="0"/>
          <w:iCs w:val="0"/>
          <w:color w:val="auto"/>
          <w:sz w:val="22"/>
          <w:szCs w:val="22"/>
        </w:rPr>
        <w:fldChar w:fldCharType="end"/>
      </w:r>
      <w:r w:rsidRPr="005B0B47">
        <w:rPr>
          <w:color w:val="auto"/>
          <w:sz w:val="22"/>
          <w:szCs w:val="22"/>
        </w:rPr>
        <w:t xml:space="preserve"> </w:t>
      </w:r>
      <w:proofErr w:type="spellStart"/>
      <w:r w:rsidRPr="005B0B47">
        <w:rPr>
          <w:color w:val="auto"/>
          <w:sz w:val="22"/>
          <w:szCs w:val="22"/>
        </w:rPr>
        <w:t>Class</w:t>
      </w:r>
      <w:proofErr w:type="spellEnd"/>
      <w:r w:rsidRPr="005B0B47">
        <w:rPr>
          <w:color w:val="auto"/>
          <w:sz w:val="22"/>
          <w:szCs w:val="22"/>
        </w:rPr>
        <w:t xml:space="preserve"> Diagram</w:t>
      </w:r>
      <w:bookmarkEnd w:id="42"/>
    </w:p>
    <w:p w14:paraId="04C8C411" w14:textId="77777777" w:rsidR="00062B37" w:rsidRPr="005B0B47" w:rsidRDefault="00000000" w:rsidP="00FA62F9">
      <w:pPr>
        <w:pStyle w:val="Heading2"/>
        <w:numPr>
          <w:ilvl w:val="0"/>
          <w:numId w:val="5"/>
        </w:numPr>
        <w:spacing w:before="0"/>
        <w:jc w:val="both"/>
      </w:pPr>
      <w:bookmarkStart w:id="43" w:name="_Toc210928958"/>
      <w:proofErr w:type="spellStart"/>
      <w:r w:rsidRPr="005B0B47">
        <w:rPr>
          <w:i/>
        </w:rPr>
        <w:t>Laragon</w:t>
      </w:r>
      <w:bookmarkEnd w:id="43"/>
      <w:proofErr w:type="spellEnd"/>
    </w:p>
    <w:p w14:paraId="251664BE" w14:textId="5F53644E" w:rsidR="00062B37" w:rsidRPr="005B0B47" w:rsidRDefault="00000000" w:rsidP="00FA62F9">
      <w:pPr>
        <w:ind w:firstLine="720"/>
        <w:jc w:val="both"/>
      </w:pPr>
      <w:proofErr w:type="spellStart"/>
      <w:r w:rsidRPr="005B0B47">
        <w:rPr>
          <w:i/>
        </w:rPr>
        <w:t>Laragon</w:t>
      </w:r>
      <w:proofErr w:type="spellEnd"/>
      <w:r w:rsidRPr="005B0B47">
        <w:t xml:space="preserve"> adalah lingkungan pengembangan web lokal yang ringan, cepat, dan mudah dikonfigurasi, ideal untuk pengembang yang bekerja menggunakan berbagai bahasa pemrograman seperti </w:t>
      </w:r>
      <w:r w:rsidRPr="005B0B47">
        <w:rPr>
          <w:i/>
        </w:rPr>
        <w:t xml:space="preserve">PHP, Node.js, </w:t>
      </w:r>
      <w:proofErr w:type="spellStart"/>
      <w:r w:rsidRPr="005B0B47">
        <w:rPr>
          <w:i/>
        </w:rPr>
        <w:t>Python</w:t>
      </w:r>
      <w:proofErr w:type="spellEnd"/>
      <w:r w:rsidRPr="005B0B47">
        <w:t xml:space="preserve">, dan lainnya. Keunggulannya terletak pada </w:t>
      </w:r>
      <w:proofErr w:type="spellStart"/>
      <w:r w:rsidRPr="005B0B47">
        <w:t>startup</w:t>
      </w:r>
      <w:proofErr w:type="spellEnd"/>
      <w:r w:rsidRPr="005B0B47">
        <w:t xml:space="preserve"> yang sangat cepat, konsumsi memori rendah (hanya beberapa </w:t>
      </w:r>
      <w:proofErr w:type="spellStart"/>
      <w:r w:rsidRPr="005B0B47">
        <w:rPr>
          <w:i/>
        </w:rPr>
        <w:t>megabyte</w:t>
      </w:r>
      <w:proofErr w:type="spellEnd"/>
      <w:r w:rsidRPr="005B0B47">
        <w:t xml:space="preserve">), dukungan untuk beberapa versi </w:t>
      </w:r>
      <w:r w:rsidRPr="005B0B47">
        <w:rPr>
          <w:i/>
        </w:rPr>
        <w:t xml:space="preserve">PHP </w:t>
      </w:r>
      <w:r w:rsidRPr="005B0B47">
        <w:t xml:space="preserve">yang bisa </w:t>
      </w:r>
      <w:proofErr w:type="spellStart"/>
      <w:r w:rsidRPr="005B0B47">
        <w:t>di-switch</w:t>
      </w:r>
      <w:proofErr w:type="spellEnd"/>
      <w:r w:rsidRPr="005B0B47">
        <w:t xml:space="preserve"> secara instan, serta fitur seperti </w:t>
      </w:r>
      <w:r w:rsidRPr="005B0B47">
        <w:rPr>
          <w:i/>
        </w:rPr>
        <w:t xml:space="preserve">auto virtual </w:t>
      </w:r>
      <w:proofErr w:type="spellStart"/>
      <w:r w:rsidRPr="005B0B47">
        <w:rPr>
          <w:i/>
        </w:rPr>
        <w:t>hosts</w:t>
      </w:r>
      <w:proofErr w:type="spellEnd"/>
      <w:r w:rsidRPr="005B0B47">
        <w:t xml:space="preserve"> dan </w:t>
      </w:r>
      <w:r w:rsidRPr="005B0B47">
        <w:rPr>
          <w:i/>
        </w:rPr>
        <w:t xml:space="preserve">SSL </w:t>
      </w:r>
      <w:r w:rsidRPr="005B0B47">
        <w:t xml:space="preserve">instan yang membuat setup proyek menjadi otomatis dan efisien. Selain itu, studi </w:t>
      </w:r>
      <w:proofErr w:type="spellStart"/>
      <w:r w:rsidRPr="005B0B47">
        <w:rPr>
          <w:i/>
        </w:rPr>
        <w:t>benchmark</w:t>
      </w:r>
      <w:proofErr w:type="spellEnd"/>
      <w:r w:rsidRPr="005B0B47">
        <w:t xml:space="preserve"> yang dilakukan oleh Chandra dan Setyaningsih </w:t>
      </w:r>
      <w:sdt>
        <w:sdtPr>
          <w:rPr>
            <w:color w:val="000000"/>
          </w:rPr>
          <w:tag w:val="MENDELEY_CITATION_v3_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"/>
          <w:id w:val="-1675648973"/>
          <w:placeholder>
            <w:docPart w:val="DefaultPlaceholder_-1854013440"/>
          </w:placeholder>
        </w:sdtPr>
        <w:sdtContent>
          <w:r w:rsidR="002E5A54" w:rsidRPr="005B0B47">
            <w:rPr>
              <w:color w:val="000000"/>
            </w:rPr>
            <w:t>[27]</w:t>
          </w:r>
        </w:sdtContent>
      </w:sdt>
      <w:r w:rsidRPr="005B0B47">
        <w:t xml:space="preserve"> menunjukkan bahwa </w:t>
      </w:r>
      <w:proofErr w:type="spellStart"/>
      <w:r w:rsidRPr="005B0B47">
        <w:rPr>
          <w:i/>
        </w:rPr>
        <w:t>Laragon</w:t>
      </w:r>
      <w:proofErr w:type="spellEnd"/>
      <w:r w:rsidRPr="005B0B47">
        <w:rPr>
          <w:i/>
        </w:rPr>
        <w:t xml:space="preserve"> </w:t>
      </w:r>
      <w:r w:rsidRPr="005B0B47">
        <w:t xml:space="preserve">unggul dalam hal waktu </w:t>
      </w:r>
      <w:proofErr w:type="spellStart"/>
      <w:r w:rsidRPr="005B0B47">
        <w:t>respon</w:t>
      </w:r>
      <w:proofErr w:type="spellEnd"/>
      <w:r w:rsidRPr="005B0B47">
        <w:t xml:space="preserve">, penggunaan sumber daya, serta kemudahan instalasi dan konfigurasi bila dibandingkan dengan solusi lain seperti </w:t>
      </w:r>
      <w:r w:rsidRPr="005B0B47">
        <w:rPr>
          <w:i/>
        </w:rPr>
        <w:t xml:space="preserve">XAMPP </w:t>
      </w:r>
      <w:r w:rsidRPr="005B0B47">
        <w:t xml:space="preserve">dan </w:t>
      </w:r>
      <w:r w:rsidRPr="005B0B47">
        <w:rPr>
          <w:i/>
        </w:rPr>
        <w:t>MAMP</w:t>
      </w:r>
      <w:r w:rsidRPr="005B0B47">
        <w:t xml:space="preserve">, sehingga secara keseluruhan </w:t>
      </w:r>
      <w:proofErr w:type="spellStart"/>
      <w:r w:rsidRPr="005B0B47">
        <w:rPr>
          <w:i/>
        </w:rPr>
        <w:t>Laragon</w:t>
      </w:r>
      <w:proofErr w:type="spellEnd"/>
      <w:r w:rsidRPr="005B0B47">
        <w:rPr>
          <w:i/>
        </w:rPr>
        <w:t xml:space="preserve"> </w:t>
      </w:r>
      <w:r w:rsidRPr="005B0B47">
        <w:t>meningkatkan produktivitas dan pengalaman pengembang lokal secara signifikan.</w:t>
      </w:r>
    </w:p>
    <w:p w14:paraId="67239913" w14:textId="77777777" w:rsidR="00062B37" w:rsidRPr="005B0B47" w:rsidRDefault="00000000" w:rsidP="00FA62F9">
      <w:pPr>
        <w:pStyle w:val="Heading2"/>
        <w:numPr>
          <w:ilvl w:val="0"/>
          <w:numId w:val="5"/>
        </w:numPr>
        <w:spacing w:before="0"/>
        <w:jc w:val="both"/>
      </w:pPr>
      <w:bookmarkStart w:id="44" w:name="_Toc210928959"/>
      <w:r w:rsidRPr="005B0B47">
        <w:rPr>
          <w:i/>
        </w:rPr>
        <w:t xml:space="preserve">Metode </w:t>
      </w:r>
      <w:proofErr w:type="spellStart"/>
      <w:r w:rsidRPr="005B0B47">
        <w:rPr>
          <w:i/>
        </w:rPr>
        <w:t>Prototye</w:t>
      </w:r>
      <w:bookmarkEnd w:id="44"/>
      <w:proofErr w:type="spellEnd"/>
    </w:p>
    <w:p w14:paraId="5BB455C0" w14:textId="6FC10821" w:rsidR="00062B37" w:rsidRPr="005B0B47" w:rsidRDefault="00000000" w:rsidP="00FA62F9">
      <w:pPr>
        <w:ind w:firstLine="720"/>
        <w:jc w:val="both"/>
      </w:pPr>
      <w:r w:rsidRPr="005B0B47">
        <w:rPr>
          <w:i/>
        </w:rPr>
        <w:t xml:space="preserve">Metode </w:t>
      </w:r>
      <w:proofErr w:type="spellStart"/>
      <w:r w:rsidRPr="005B0B47">
        <w:rPr>
          <w:i/>
        </w:rPr>
        <w:t>prototype</w:t>
      </w:r>
      <w:proofErr w:type="spellEnd"/>
      <w:r w:rsidRPr="005B0B47">
        <w:t xml:space="preserve"> adalah pendekatan dalam pengembangan perangkat lunak di mana versi awal sistem (</w:t>
      </w:r>
      <w:proofErr w:type="spellStart"/>
      <w:r w:rsidRPr="005B0B47">
        <w:rPr>
          <w:i/>
        </w:rPr>
        <w:t>prototype</w:t>
      </w:r>
      <w:proofErr w:type="spellEnd"/>
      <w:r w:rsidRPr="005B0B47">
        <w:t xml:space="preserve">) dibuat terlebih dahulu untuk diuji dan mendapatkan masukan dari pengguna sebelum sistem final dikembangkan. Tujuannya adalah untuk meminimalkan kesalahan dan memastikan sistem yang dibangun sesuai dengan kebutuhan pengguna. </w:t>
      </w:r>
      <w:proofErr w:type="spellStart"/>
      <w:r w:rsidRPr="005B0B47">
        <w:rPr>
          <w:i/>
        </w:rPr>
        <w:t>Prototype</w:t>
      </w:r>
      <w:proofErr w:type="spellEnd"/>
      <w:r w:rsidRPr="005B0B47">
        <w:rPr>
          <w:i/>
        </w:rPr>
        <w:t xml:space="preserve"> </w:t>
      </w:r>
      <w:r w:rsidRPr="005B0B47">
        <w:t xml:space="preserve">sangat efektif ketika kebutuhan belum sepenuhnya jelas di awal pengembangan. </w:t>
      </w:r>
      <w:proofErr w:type="spellStart"/>
      <w:r w:rsidRPr="005B0B47">
        <w:t>Bjarnason</w:t>
      </w:r>
      <w:proofErr w:type="spellEnd"/>
      <w:r w:rsidRPr="005B0B47">
        <w:t xml:space="preserve">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"/>
          <w:id w:val="458000348"/>
          <w:placeholder>
            <w:docPart w:val="DefaultPlaceholder_-1854013440"/>
          </w:placeholder>
        </w:sdtPr>
        <w:sdtContent>
          <w:r w:rsidR="002E5A54" w:rsidRPr="005B0B47">
            <w:rPr>
              <w:color w:val="000000"/>
            </w:rPr>
            <w:t>[28]</w:t>
          </w:r>
        </w:sdtContent>
      </w:sdt>
      <w:r w:rsidRPr="005B0B47">
        <w:t xml:space="preserve"> menyatakan bahwa </w:t>
      </w:r>
      <w:proofErr w:type="spellStart"/>
      <w:r w:rsidRPr="005B0B47">
        <w:rPr>
          <w:i/>
        </w:rPr>
        <w:t>prototyping</w:t>
      </w:r>
      <w:proofErr w:type="spellEnd"/>
      <w:r w:rsidRPr="005B0B47">
        <w:rPr>
          <w:i/>
        </w:rPr>
        <w:t xml:space="preserve"> </w:t>
      </w:r>
      <w:r w:rsidRPr="005B0B47">
        <w:t xml:space="preserve">merupakan praktik kreatif yang memungkinkan eksplorasi solusi melalui pembuatan model awal yang dapat diuji dan disempurnakan secara </w:t>
      </w:r>
      <w:proofErr w:type="spellStart"/>
      <w:r w:rsidRPr="005B0B47">
        <w:t>iteratif</w:t>
      </w:r>
      <w:proofErr w:type="spellEnd"/>
      <w:r w:rsidRPr="005B0B47">
        <w:t>.</w:t>
      </w:r>
    </w:p>
    <w:p w14:paraId="304A9D83" w14:textId="77777777" w:rsidR="00062B37" w:rsidRPr="005B0B47" w:rsidRDefault="00000000" w:rsidP="00FA62F9">
      <w:pPr>
        <w:pStyle w:val="Heading2"/>
        <w:numPr>
          <w:ilvl w:val="0"/>
          <w:numId w:val="5"/>
        </w:numPr>
        <w:spacing w:before="0"/>
        <w:jc w:val="both"/>
      </w:pPr>
      <w:bookmarkStart w:id="45" w:name="_Toc210928960"/>
      <w:r w:rsidRPr="005B0B47">
        <w:rPr>
          <w:i/>
        </w:rPr>
        <w:t>Black Box Testing</w:t>
      </w:r>
      <w:bookmarkEnd w:id="45"/>
    </w:p>
    <w:p w14:paraId="3989809C" w14:textId="783F7D88" w:rsidR="00062B37" w:rsidRPr="005B0B47" w:rsidRDefault="00000000" w:rsidP="00FA62F9">
      <w:pPr>
        <w:ind w:firstLine="720"/>
        <w:jc w:val="both"/>
      </w:pPr>
      <w:r w:rsidRPr="005B0B47">
        <w:rPr>
          <w:i/>
        </w:rPr>
        <w:t>Black Box Testing</w:t>
      </w:r>
      <w:r w:rsidRPr="005B0B47">
        <w:t xml:space="preserve"> adalah metode pengujian perangkat lunak yang berfokus pada fungsi </w:t>
      </w:r>
      <w:proofErr w:type="spellStart"/>
      <w:r w:rsidRPr="005B0B47">
        <w:rPr>
          <w:i/>
        </w:rPr>
        <w:t>input</w:t>
      </w:r>
      <w:proofErr w:type="spellEnd"/>
      <w:r w:rsidRPr="005B0B47">
        <w:rPr>
          <w:i/>
        </w:rPr>
        <w:t xml:space="preserve"> </w:t>
      </w:r>
      <w:r w:rsidRPr="005B0B47">
        <w:t xml:space="preserve">dan </w:t>
      </w:r>
      <w:proofErr w:type="spellStart"/>
      <w:r w:rsidRPr="005B0B47">
        <w:rPr>
          <w:i/>
        </w:rPr>
        <w:t>output</w:t>
      </w:r>
      <w:proofErr w:type="spellEnd"/>
      <w:r w:rsidRPr="005B0B47">
        <w:rPr>
          <w:i/>
        </w:rPr>
        <w:t xml:space="preserve"> </w:t>
      </w:r>
      <w:r w:rsidRPr="005B0B47">
        <w:t xml:space="preserve">tanpa memeriksa kode program atau struktur internal. Tujuannya adalah memastikan sistem berfungsi sesuai dengan kebutuhan yang telah ditentukan. Penguji memberikan </w:t>
      </w:r>
      <w:proofErr w:type="spellStart"/>
      <w:r w:rsidRPr="005B0B47">
        <w:rPr>
          <w:i/>
        </w:rPr>
        <w:t>input</w:t>
      </w:r>
      <w:proofErr w:type="spellEnd"/>
      <w:r w:rsidRPr="005B0B47">
        <w:rPr>
          <w:i/>
        </w:rPr>
        <w:t xml:space="preserve"> </w:t>
      </w:r>
      <w:r w:rsidRPr="005B0B47">
        <w:t xml:space="preserve">tertentu dan memeriksa apakah </w:t>
      </w:r>
      <w:proofErr w:type="spellStart"/>
      <w:r w:rsidRPr="005B0B47">
        <w:rPr>
          <w:i/>
        </w:rPr>
        <w:t>output</w:t>
      </w:r>
      <w:proofErr w:type="spellEnd"/>
      <w:r w:rsidRPr="005B0B47">
        <w:rPr>
          <w:i/>
        </w:rPr>
        <w:t xml:space="preserve"> </w:t>
      </w:r>
      <w:r w:rsidRPr="005B0B47">
        <w:t xml:space="preserve">yang dihasilkan sesuai harapan. Metode ini efektif untuk menguji kesesuaian sistem dari sudut pandang pengguna akhir. Ayuningtyas </w:t>
      </w:r>
      <w:proofErr w:type="spellStart"/>
      <w:r w:rsidRPr="005B0B47">
        <w:t>et</w:t>
      </w:r>
      <w:proofErr w:type="spellEnd"/>
      <w:r w:rsidRPr="005B0B47">
        <w:t xml:space="preserve"> </w:t>
      </w:r>
      <w:proofErr w:type="spellStart"/>
      <w:r w:rsidRPr="005B0B47">
        <w:t>al.</w:t>
      </w:r>
      <w:proofErr w:type="spellEnd"/>
      <w:r w:rsidRPr="005B0B47">
        <w:t xml:space="preserve"> </w:t>
      </w:r>
      <w:sdt>
        <w:sdtPr>
          <w:rPr>
            <w:color w:val="000000"/>
          </w:rPr>
          <w:tag w:val="MENDELEY_CITATION_v3_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"/>
          <w:id w:val="-652981375"/>
          <w:placeholder>
            <w:docPart w:val="DefaultPlaceholder_-1854013440"/>
          </w:placeholder>
        </w:sdtPr>
        <w:sdtContent>
          <w:r w:rsidR="002E5A54" w:rsidRPr="005B0B47">
            <w:rPr>
              <w:color w:val="000000"/>
            </w:rPr>
            <w:t>[29]</w:t>
          </w:r>
        </w:sdtContent>
      </w:sdt>
      <w:r w:rsidRPr="005B0B47">
        <w:t xml:space="preserve"> menjelaskan bahwa pengujian </w:t>
      </w:r>
      <w:proofErr w:type="spellStart"/>
      <w:r w:rsidRPr="005B0B47">
        <w:rPr>
          <w:i/>
        </w:rPr>
        <w:t>black</w:t>
      </w:r>
      <w:proofErr w:type="spellEnd"/>
      <w:r w:rsidRPr="005B0B47">
        <w:rPr>
          <w:i/>
        </w:rPr>
        <w:t xml:space="preserve"> </w:t>
      </w:r>
      <w:proofErr w:type="spellStart"/>
      <w:r w:rsidRPr="005B0B47">
        <w:rPr>
          <w:i/>
        </w:rPr>
        <w:t>box</w:t>
      </w:r>
      <w:proofErr w:type="spellEnd"/>
      <w:r w:rsidRPr="005B0B47">
        <w:t xml:space="preserve"> hanya menilai fungsionalitas sistem berdasarkan hasil keluaran yang terlihat, bukan logika internalnya.</w:t>
      </w:r>
    </w:p>
    <w:p w14:paraId="6B17A83A" w14:textId="77777777" w:rsidR="00062B37" w:rsidRPr="005B0B47" w:rsidRDefault="00000000" w:rsidP="00FA62F9">
      <w:pPr>
        <w:pStyle w:val="Heading2"/>
        <w:numPr>
          <w:ilvl w:val="0"/>
          <w:numId w:val="5"/>
        </w:numPr>
        <w:spacing w:before="0"/>
        <w:jc w:val="both"/>
      </w:pPr>
      <w:bookmarkStart w:id="46" w:name="_Toc210928961"/>
      <w:r w:rsidRPr="005B0B47">
        <w:rPr>
          <w:i/>
        </w:rPr>
        <w:t xml:space="preserve">System </w:t>
      </w:r>
      <w:proofErr w:type="spellStart"/>
      <w:r w:rsidRPr="005B0B47">
        <w:rPr>
          <w:i/>
        </w:rPr>
        <w:t>Usability</w:t>
      </w:r>
      <w:proofErr w:type="spellEnd"/>
      <w:r w:rsidRPr="005B0B47">
        <w:rPr>
          <w:i/>
        </w:rPr>
        <w:t xml:space="preserve"> </w:t>
      </w:r>
      <w:proofErr w:type="spellStart"/>
      <w:r w:rsidRPr="005B0B47">
        <w:rPr>
          <w:i/>
        </w:rPr>
        <w:t>Scale</w:t>
      </w:r>
      <w:proofErr w:type="spellEnd"/>
      <w:r w:rsidRPr="005B0B47">
        <w:rPr>
          <w:i/>
        </w:rPr>
        <w:t xml:space="preserve"> (SUS)</w:t>
      </w:r>
      <w:bookmarkEnd w:id="46"/>
    </w:p>
    <w:p w14:paraId="6CD489F4" w14:textId="640FB7B8" w:rsidR="00724FEF" w:rsidRPr="005B0B47" w:rsidRDefault="00DA6D4A" w:rsidP="00286AC9">
      <w:pPr>
        <w:ind w:firstLine="720"/>
        <w:jc w:val="both"/>
        <w:rPr>
          <w:lang w:val="en-ID"/>
        </w:rPr>
      </w:pPr>
      <w:r w:rsidRPr="005B0B47">
        <w:rPr>
          <w:i/>
          <w:iCs/>
          <w:lang w:val="en-ID"/>
        </w:rPr>
        <w:t>System Usability Scale (SUS)</w:t>
      </w:r>
      <w:r w:rsidRPr="005B0B47">
        <w:rPr>
          <w:lang w:val="en-ID"/>
        </w:rPr>
        <w:t xml:space="preserve"> </w:t>
      </w:r>
      <w:proofErr w:type="spellStart"/>
      <w:r w:rsidRPr="005B0B47">
        <w:rPr>
          <w:lang w:val="en-ID"/>
        </w:rPr>
        <w:t>adalah</w:t>
      </w:r>
      <w:proofErr w:type="spellEnd"/>
      <w:r w:rsidRPr="005B0B47">
        <w:rPr>
          <w:lang w:val="en-ID"/>
        </w:rPr>
        <w:t xml:space="preserve"> </w:t>
      </w:r>
      <w:proofErr w:type="spellStart"/>
      <w:r w:rsidRPr="005B0B47">
        <w:rPr>
          <w:lang w:val="en-ID"/>
        </w:rPr>
        <w:t>instrumen</w:t>
      </w:r>
      <w:proofErr w:type="spellEnd"/>
      <w:r w:rsidRPr="005B0B47">
        <w:rPr>
          <w:lang w:val="en-ID"/>
        </w:rPr>
        <w:t xml:space="preserve"> </w:t>
      </w:r>
      <w:proofErr w:type="spellStart"/>
      <w:r w:rsidRPr="005B0B47">
        <w:rPr>
          <w:lang w:val="en-ID"/>
        </w:rPr>
        <w:t>evaluasi</w:t>
      </w:r>
      <w:proofErr w:type="spellEnd"/>
      <w:r w:rsidRPr="005B0B47">
        <w:rPr>
          <w:lang w:val="en-ID"/>
        </w:rPr>
        <w:t xml:space="preserve"> yang </w:t>
      </w:r>
      <w:proofErr w:type="spellStart"/>
      <w:r w:rsidRPr="005B0B47">
        <w:rPr>
          <w:lang w:val="en-ID"/>
        </w:rPr>
        <w:t>digunakan</w:t>
      </w:r>
      <w:proofErr w:type="spellEnd"/>
      <w:r w:rsidRPr="005B0B47">
        <w:rPr>
          <w:lang w:val="en-ID"/>
        </w:rPr>
        <w:t xml:space="preserve"> </w:t>
      </w:r>
      <w:proofErr w:type="spellStart"/>
      <w:r w:rsidRPr="005B0B47">
        <w:rPr>
          <w:lang w:val="en-ID"/>
        </w:rPr>
        <w:t>untuk</w:t>
      </w:r>
      <w:proofErr w:type="spellEnd"/>
      <w:r w:rsidRPr="005B0B47">
        <w:rPr>
          <w:lang w:val="en-ID"/>
        </w:rPr>
        <w:t xml:space="preserve"> </w:t>
      </w:r>
      <w:proofErr w:type="spellStart"/>
      <w:r w:rsidRPr="005B0B47">
        <w:rPr>
          <w:lang w:val="en-ID"/>
        </w:rPr>
        <w:t>mengukur</w:t>
      </w:r>
      <w:proofErr w:type="spellEnd"/>
      <w:r w:rsidRPr="005B0B47">
        <w:rPr>
          <w:lang w:val="en-ID"/>
        </w:rPr>
        <w:t xml:space="preserve"> </w:t>
      </w:r>
      <w:proofErr w:type="spellStart"/>
      <w:r w:rsidRPr="005B0B47">
        <w:rPr>
          <w:lang w:val="en-ID"/>
        </w:rPr>
        <w:t>tingkat</w:t>
      </w:r>
      <w:proofErr w:type="spellEnd"/>
      <w:r w:rsidRPr="005B0B47">
        <w:rPr>
          <w:lang w:val="en-ID"/>
        </w:rPr>
        <w:t xml:space="preserve"> </w:t>
      </w:r>
      <w:proofErr w:type="spellStart"/>
      <w:r w:rsidRPr="005B0B47">
        <w:rPr>
          <w:lang w:val="en-ID"/>
        </w:rPr>
        <w:t>kegunaan</w:t>
      </w:r>
      <w:proofErr w:type="spellEnd"/>
      <w:r w:rsidRPr="005B0B47">
        <w:rPr>
          <w:lang w:val="en-ID"/>
        </w:rPr>
        <w:t xml:space="preserve"> (</w:t>
      </w:r>
      <w:r w:rsidRPr="005B0B47">
        <w:rPr>
          <w:i/>
          <w:iCs/>
          <w:lang w:val="en-ID"/>
        </w:rPr>
        <w:t>usability</w:t>
      </w:r>
      <w:r w:rsidRPr="005B0B47">
        <w:rPr>
          <w:lang w:val="en-ID"/>
        </w:rPr>
        <w:t xml:space="preserve">) </w:t>
      </w:r>
      <w:proofErr w:type="spellStart"/>
      <w:r w:rsidRPr="005B0B47">
        <w:rPr>
          <w:lang w:val="en-ID"/>
        </w:rPr>
        <w:t>suatu</w:t>
      </w:r>
      <w:proofErr w:type="spellEnd"/>
      <w:r w:rsidRPr="005B0B47">
        <w:rPr>
          <w:lang w:val="en-ID"/>
        </w:rPr>
        <w:t xml:space="preserve"> </w:t>
      </w:r>
      <w:proofErr w:type="spellStart"/>
      <w:r w:rsidRPr="005B0B47">
        <w:rPr>
          <w:lang w:val="en-ID"/>
        </w:rPr>
        <w:t>sistem</w:t>
      </w:r>
      <w:proofErr w:type="spellEnd"/>
      <w:r w:rsidRPr="005B0B47">
        <w:rPr>
          <w:lang w:val="en-ID"/>
        </w:rPr>
        <w:t xml:space="preserve"> </w:t>
      </w:r>
      <w:proofErr w:type="spellStart"/>
      <w:r w:rsidRPr="005B0B47">
        <w:rPr>
          <w:lang w:val="en-ID"/>
        </w:rPr>
        <w:t>melalui</w:t>
      </w:r>
      <w:proofErr w:type="spellEnd"/>
      <w:r w:rsidRPr="005B0B47">
        <w:rPr>
          <w:lang w:val="en-ID"/>
        </w:rPr>
        <w:t xml:space="preserve"> </w:t>
      </w:r>
      <w:proofErr w:type="spellStart"/>
      <w:r w:rsidRPr="005B0B47">
        <w:rPr>
          <w:lang w:val="en-ID"/>
        </w:rPr>
        <w:t>sepuluh</w:t>
      </w:r>
      <w:proofErr w:type="spellEnd"/>
      <w:r w:rsidRPr="005B0B47">
        <w:rPr>
          <w:lang w:val="en-ID"/>
        </w:rPr>
        <w:t xml:space="preserve"> </w:t>
      </w:r>
      <w:proofErr w:type="spellStart"/>
      <w:r w:rsidRPr="005B0B47">
        <w:rPr>
          <w:lang w:val="en-ID"/>
        </w:rPr>
        <w:t>pernyataan</w:t>
      </w:r>
      <w:proofErr w:type="spellEnd"/>
      <w:r w:rsidRPr="005B0B47">
        <w:rPr>
          <w:lang w:val="en-ID"/>
        </w:rPr>
        <w:t xml:space="preserve"> </w:t>
      </w:r>
      <w:proofErr w:type="spellStart"/>
      <w:r w:rsidRPr="005B0B47">
        <w:rPr>
          <w:lang w:val="en-ID"/>
        </w:rPr>
        <w:t>berbentuk</w:t>
      </w:r>
      <w:proofErr w:type="spellEnd"/>
      <w:r w:rsidRPr="005B0B47">
        <w:rPr>
          <w:lang w:val="en-ID"/>
        </w:rPr>
        <w:t xml:space="preserve"> </w:t>
      </w:r>
      <w:proofErr w:type="spellStart"/>
      <w:r w:rsidRPr="005B0B47">
        <w:rPr>
          <w:lang w:val="en-ID"/>
        </w:rPr>
        <w:t>skala</w:t>
      </w:r>
      <w:proofErr w:type="spellEnd"/>
      <w:r w:rsidRPr="005B0B47">
        <w:rPr>
          <w:lang w:val="en-ID"/>
        </w:rPr>
        <w:t xml:space="preserve"> Likert lima </w:t>
      </w:r>
      <w:proofErr w:type="spellStart"/>
      <w:r w:rsidRPr="005B0B47">
        <w:rPr>
          <w:lang w:val="en-ID"/>
        </w:rPr>
        <w:t>poin</w:t>
      </w:r>
      <w:proofErr w:type="spellEnd"/>
      <w:r w:rsidRPr="005B0B47">
        <w:rPr>
          <w:lang w:val="en-ID"/>
        </w:rPr>
        <w:t xml:space="preserve">, </w:t>
      </w:r>
      <w:proofErr w:type="spellStart"/>
      <w:r w:rsidRPr="005B0B47">
        <w:rPr>
          <w:lang w:val="en-ID"/>
        </w:rPr>
        <w:t>dengan</w:t>
      </w:r>
      <w:proofErr w:type="spellEnd"/>
      <w:r w:rsidRPr="005B0B47">
        <w:rPr>
          <w:lang w:val="en-ID"/>
        </w:rPr>
        <w:t xml:space="preserve"> </w:t>
      </w:r>
      <w:proofErr w:type="spellStart"/>
      <w:r w:rsidRPr="005B0B47">
        <w:rPr>
          <w:lang w:val="en-ID"/>
        </w:rPr>
        <w:t>skor</w:t>
      </w:r>
      <w:proofErr w:type="spellEnd"/>
      <w:r w:rsidRPr="005B0B47">
        <w:rPr>
          <w:lang w:val="en-ID"/>
        </w:rPr>
        <w:t xml:space="preserve"> </w:t>
      </w:r>
      <w:proofErr w:type="spellStart"/>
      <w:r w:rsidRPr="005B0B47">
        <w:rPr>
          <w:lang w:val="en-ID"/>
        </w:rPr>
        <w:t>akhir</w:t>
      </w:r>
      <w:proofErr w:type="spellEnd"/>
      <w:r w:rsidRPr="005B0B47">
        <w:rPr>
          <w:lang w:val="en-ID"/>
        </w:rPr>
        <w:t xml:space="preserve"> </w:t>
      </w:r>
      <w:proofErr w:type="spellStart"/>
      <w:r w:rsidRPr="005B0B47">
        <w:rPr>
          <w:lang w:val="en-ID"/>
        </w:rPr>
        <w:t>diperoleh</w:t>
      </w:r>
      <w:proofErr w:type="spellEnd"/>
      <w:r w:rsidRPr="005B0B47">
        <w:rPr>
          <w:lang w:val="en-ID"/>
        </w:rPr>
        <w:t xml:space="preserve"> </w:t>
      </w:r>
      <w:proofErr w:type="spellStart"/>
      <w:r w:rsidRPr="005B0B47">
        <w:rPr>
          <w:lang w:val="en-ID"/>
        </w:rPr>
        <w:t>dari</w:t>
      </w:r>
      <w:proofErr w:type="spellEnd"/>
      <w:r w:rsidRPr="005B0B47">
        <w:rPr>
          <w:lang w:val="en-ID"/>
        </w:rPr>
        <w:t xml:space="preserve"> </w:t>
      </w:r>
      <w:proofErr w:type="spellStart"/>
      <w:r w:rsidRPr="005B0B47">
        <w:rPr>
          <w:lang w:val="en-ID"/>
        </w:rPr>
        <w:t>penjumlahan</w:t>
      </w:r>
      <w:proofErr w:type="spellEnd"/>
      <w:r w:rsidRPr="005B0B47">
        <w:rPr>
          <w:lang w:val="en-ID"/>
        </w:rPr>
        <w:t xml:space="preserve"> </w:t>
      </w:r>
      <w:proofErr w:type="spellStart"/>
      <w:r w:rsidRPr="005B0B47">
        <w:rPr>
          <w:lang w:val="en-ID"/>
        </w:rPr>
        <w:t>kontribusi</w:t>
      </w:r>
      <w:proofErr w:type="spellEnd"/>
      <w:r w:rsidRPr="005B0B47">
        <w:rPr>
          <w:lang w:val="en-ID"/>
        </w:rPr>
        <w:t xml:space="preserve"> </w:t>
      </w:r>
      <w:proofErr w:type="spellStart"/>
      <w:r w:rsidRPr="005B0B47">
        <w:rPr>
          <w:lang w:val="en-ID"/>
        </w:rPr>
        <w:t>setiap</w:t>
      </w:r>
      <w:proofErr w:type="spellEnd"/>
      <w:r w:rsidRPr="005B0B47">
        <w:rPr>
          <w:lang w:val="en-ID"/>
        </w:rPr>
        <w:t xml:space="preserve"> item yang </w:t>
      </w:r>
      <w:proofErr w:type="spellStart"/>
      <w:r w:rsidRPr="005B0B47">
        <w:rPr>
          <w:lang w:val="en-ID"/>
        </w:rPr>
        <w:t>kemudian</w:t>
      </w:r>
      <w:proofErr w:type="spellEnd"/>
      <w:r w:rsidRPr="005B0B47">
        <w:rPr>
          <w:lang w:val="en-ID"/>
        </w:rPr>
        <w:t xml:space="preserve"> </w:t>
      </w:r>
      <w:proofErr w:type="spellStart"/>
      <w:r w:rsidRPr="005B0B47">
        <w:rPr>
          <w:lang w:val="en-ID"/>
        </w:rPr>
        <w:t>dikalikan</w:t>
      </w:r>
      <w:proofErr w:type="spellEnd"/>
      <w:r w:rsidRPr="005B0B47">
        <w:rPr>
          <w:lang w:val="en-ID"/>
        </w:rPr>
        <w:t xml:space="preserve"> 2,5 </w:t>
      </w:r>
      <w:proofErr w:type="spellStart"/>
      <w:r w:rsidRPr="005B0B47">
        <w:rPr>
          <w:lang w:val="en-ID"/>
        </w:rPr>
        <w:t>sehingga</w:t>
      </w:r>
      <w:proofErr w:type="spellEnd"/>
      <w:r w:rsidRPr="005B0B47">
        <w:rPr>
          <w:lang w:val="en-ID"/>
        </w:rPr>
        <w:t xml:space="preserve"> </w:t>
      </w:r>
      <w:proofErr w:type="spellStart"/>
      <w:r w:rsidRPr="005B0B47">
        <w:rPr>
          <w:lang w:val="en-ID"/>
        </w:rPr>
        <w:t>menghasilkan</w:t>
      </w:r>
      <w:proofErr w:type="spellEnd"/>
      <w:r w:rsidRPr="005B0B47">
        <w:rPr>
          <w:lang w:val="en-ID"/>
        </w:rPr>
        <w:t xml:space="preserve"> </w:t>
      </w:r>
      <w:proofErr w:type="spellStart"/>
      <w:r w:rsidRPr="005B0B47">
        <w:rPr>
          <w:lang w:val="en-ID"/>
        </w:rPr>
        <w:t>nilai</w:t>
      </w:r>
      <w:proofErr w:type="spellEnd"/>
      <w:r w:rsidRPr="005B0B47">
        <w:rPr>
          <w:lang w:val="en-ID"/>
        </w:rPr>
        <w:t xml:space="preserve"> </w:t>
      </w:r>
      <w:proofErr w:type="spellStart"/>
      <w:r w:rsidRPr="005B0B47">
        <w:rPr>
          <w:lang w:val="en-ID"/>
        </w:rPr>
        <w:t>antara</w:t>
      </w:r>
      <w:proofErr w:type="spellEnd"/>
      <w:r w:rsidRPr="005B0B47">
        <w:rPr>
          <w:lang w:val="en-ID"/>
        </w:rPr>
        <w:t xml:space="preserve"> 0 </w:t>
      </w:r>
      <w:proofErr w:type="spellStart"/>
      <w:r w:rsidRPr="005B0B47">
        <w:rPr>
          <w:lang w:val="en-ID"/>
        </w:rPr>
        <w:t>hingga</w:t>
      </w:r>
      <w:proofErr w:type="spellEnd"/>
      <w:r w:rsidRPr="005B0B47">
        <w:rPr>
          <w:lang w:val="en-ID"/>
        </w:rPr>
        <w:t xml:space="preserve"> 100 </w:t>
      </w:r>
      <w:proofErr w:type="spellStart"/>
      <w:r w:rsidRPr="005B0B47">
        <w:rPr>
          <w:lang w:val="en-ID"/>
        </w:rPr>
        <w:t>sebagai</w:t>
      </w:r>
      <w:proofErr w:type="spellEnd"/>
      <w:r w:rsidRPr="005B0B47">
        <w:rPr>
          <w:lang w:val="en-ID"/>
        </w:rPr>
        <w:t xml:space="preserve"> </w:t>
      </w:r>
      <w:proofErr w:type="spellStart"/>
      <w:r w:rsidRPr="005B0B47">
        <w:rPr>
          <w:lang w:val="en-ID"/>
        </w:rPr>
        <w:t>representasi</w:t>
      </w:r>
      <w:proofErr w:type="spellEnd"/>
      <w:r w:rsidRPr="005B0B47">
        <w:rPr>
          <w:lang w:val="en-ID"/>
        </w:rPr>
        <w:t xml:space="preserve"> </w:t>
      </w:r>
      <w:proofErr w:type="spellStart"/>
      <w:r w:rsidRPr="005B0B47">
        <w:rPr>
          <w:lang w:val="en-ID"/>
        </w:rPr>
        <w:t>persepsi</w:t>
      </w:r>
      <w:proofErr w:type="spellEnd"/>
      <w:r w:rsidRPr="005B0B47">
        <w:rPr>
          <w:lang w:val="en-ID"/>
        </w:rPr>
        <w:t xml:space="preserve"> </w:t>
      </w:r>
      <w:proofErr w:type="spellStart"/>
      <w:r w:rsidRPr="005B0B47">
        <w:rPr>
          <w:lang w:val="en-ID"/>
        </w:rPr>
        <w:t>kegunaan</w:t>
      </w:r>
      <w:proofErr w:type="spellEnd"/>
      <w:r w:rsidRPr="005B0B47">
        <w:rPr>
          <w:lang w:val="en-ID"/>
        </w:rPr>
        <w:t xml:space="preserve"> </w:t>
      </w:r>
      <w:proofErr w:type="spellStart"/>
      <w:r w:rsidRPr="005B0B47">
        <w:rPr>
          <w:lang w:val="en-ID"/>
        </w:rPr>
        <w:t>sistem</w:t>
      </w:r>
      <w:proofErr w:type="spellEnd"/>
      <w:r w:rsidRPr="005B0B47">
        <w:rPr>
          <w:lang w:val="en-ID"/>
        </w:rPr>
        <w:t xml:space="preserve"> </w:t>
      </w:r>
      <w:proofErr w:type="spellStart"/>
      <w:r w:rsidRPr="005B0B47">
        <w:rPr>
          <w:lang w:val="en-ID"/>
        </w:rPr>
        <w:t>secara</w:t>
      </w:r>
      <w:proofErr w:type="spellEnd"/>
      <w:r w:rsidRPr="005B0B47">
        <w:rPr>
          <w:lang w:val="en-ID"/>
        </w:rPr>
        <w:t xml:space="preserve"> </w:t>
      </w:r>
      <w:proofErr w:type="spellStart"/>
      <w:r w:rsidRPr="005B0B47">
        <w:rPr>
          <w:lang w:val="en-ID"/>
        </w:rPr>
        <w:t>keseluruhan</w:t>
      </w:r>
      <w:proofErr w:type="spellEnd"/>
      <w:r w:rsidRPr="005B0B47">
        <w:rPr>
          <w:lang w:val="en-ID"/>
        </w:rPr>
        <w:t xml:space="preserve">. </w:t>
      </w:r>
      <w:proofErr w:type="spellStart"/>
      <w:r w:rsidRPr="005B0B47">
        <w:rPr>
          <w:lang w:val="en-ID"/>
        </w:rPr>
        <w:t>Menurut</w:t>
      </w:r>
      <w:proofErr w:type="spellEnd"/>
      <w:r w:rsidRPr="005B0B47">
        <w:rPr>
          <w:lang w:val="en-ID"/>
        </w:rPr>
        <w:t xml:space="preserve"> Brooke</w:t>
      </w:r>
      <w:r w:rsidR="002E5A54" w:rsidRPr="005B0B47">
        <w:rPr>
          <w:lang w:val="en-ID"/>
        </w:rPr>
        <w:t xml:space="preserve"> </w:t>
      </w:r>
      <w:sdt>
        <w:sdtPr>
          <w:rPr>
            <w:color w:val="000000"/>
            <w:lang w:val="en-ID"/>
          </w:rPr>
          <w:tag w:val="MENDELEY_CITATION_v3_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"/>
          <w:id w:val="-1186290569"/>
          <w:placeholder>
            <w:docPart w:val="DefaultPlaceholder_-1854013440"/>
          </w:placeholder>
        </w:sdtPr>
        <w:sdtContent>
          <w:r w:rsidR="002E5A54" w:rsidRPr="005B0B47">
            <w:rPr>
              <w:color w:val="000000"/>
              <w:lang w:val="en-ID"/>
            </w:rPr>
            <w:t>[30]</w:t>
          </w:r>
        </w:sdtContent>
      </w:sdt>
      <w:r w:rsidRPr="005B0B47">
        <w:rPr>
          <w:lang w:val="en-ID"/>
        </w:rPr>
        <w:t xml:space="preserve">, SUS </w:t>
      </w:r>
      <w:proofErr w:type="spellStart"/>
      <w:r w:rsidRPr="005B0B47">
        <w:rPr>
          <w:lang w:val="en-ID"/>
        </w:rPr>
        <w:t>dikembangkan</w:t>
      </w:r>
      <w:proofErr w:type="spellEnd"/>
      <w:r w:rsidRPr="005B0B47">
        <w:rPr>
          <w:lang w:val="en-ID"/>
        </w:rPr>
        <w:t xml:space="preserve"> </w:t>
      </w:r>
      <w:proofErr w:type="spellStart"/>
      <w:r w:rsidRPr="005B0B47">
        <w:rPr>
          <w:lang w:val="en-ID"/>
        </w:rPr>
        <w:t>sebagai</w:t>
      </w:r>
      <w:proofErr w:type="spellEnd"/>
      <w:r w:rsidRPr="005B0B47">
        <w:rPr>
          <w:lang w:val="en-ID"/>
        </w:rPr>
        <w:t xml:space="preserve"> </w:t>
      </w:r>
      <w:proofErr w:type="spellStart"/>
      <w:r w:rsidRPr="005B0B47">
        <w:rPr>
          <w:lang w:val="en-ID"/>
        </w:rPr>
        <w:t>metode</w:t>
      </w:r>
      <w:proofErr w:type="spellEnd"/>
      <w:r w:rsidRPr="005B0B47">
        <w:rPr>
          <w:lang w:val="en-ID"/>
        </w:rPr>
        <w:t xml:space="preserve"> yang </w:t>
      </w:r>
      <w:proofErr w:type="spellStart"/>
      <w:r w:rsidRPr="005B0B47">
        <w:rPr>
          <w:lang w:val="en-ID"/>
        </w:rPr>
        <w:t>sederhana</w:t>
      </w:r>
      <w:proofErr w:type="spellEnd"/>
      <w:r w:rsidRPr="005B0B47">
        <w:rPr>
          <w:lang w:val="en-ID"/>
        </w:rPr>
        <w:t xml:space="preserve">, </w:t>
      </w:r>
      <w:proofErr w:type="spellStart"/>
      <w:r w:rsidRPr="005B0B47">
        <w:rPr>
          <w:lang w:val="en-ID"/>
        </w:rPr>
        <w:t>cepat</w:t>
      </w:r>
      <w:proofErr w:type="spellEnd"/>
      <w:r w:rsidRPr="005B0B47">
        <w:rPr>
          <w:lang w:val="en-ID"/>
        </w:rPr>
        <w:t xml:space="preserve">, dan </w:t>
      </w:r>
      <w:proofErr w:type="spellStart"/>
      <w:r w:rsidRPr="005B0B47">
        <w:rPr>
          <w:lang w:val="en-ID"/>
        </w:rPr>
        <w:t>andal</w:t>
      </w:r>
      <w:proofErr w:type="spellEnd"/>
      <w:r w:rsidRPr="005B0B47">
        <w:rPr>
          <w:lang w:val="en-ID"/>
        </w:rPr>
        <w:t xml:space="preserve"> </w:t>
      </w:r>
      <w:proofErr w:type="spellStart"/>
      <w:r w:rsidRPr="005B0B47">
        <w:rPr>
          <w:lang w:val="en-ID"/>
        </w:rPr>
        <w:t>untuk</w:t>
      </w:r>
      <w:proofErr w:type="spellEnd"/>
      <w:r w:rsidRPr="005B0B47">
        <w:rPr>
          <w:lang w:val="en-ID"/>
        </w:rPr>
        <w:t xml:space="preserve"> </w:t>
      </w:r>
      <w:proofErr w:type="spellStart"/>
      <w:r w:rsidRPr="005B0B47">
        <w:rPr>
          <w:lang w:val="en-ID"/>
        </w:rPr>
        <w:t>memberikan</w:t>
      </w:r>
      <w:proofErr w:type="spellEnd"/>
      <w:r w:rsidRPr="005B0B47">
        <w:rPr>
          <w:lang w:val="en-ID"/>
        </w:rPr>
        <w:t xml:space="preserve"> </w:t>
      </w:r>
      <w:proofErr w:type="spellStart"/>
      <w:r w:rsidRPr="005B0B47">
        <w:rPr>
          <w:lang w:val="en-ID"/>
        </w:rPr>
        <w:t>gambaran</w:t>
      </w:r>
      <w:proofErr w:type="spellEnd"/>
      <w:r w:rsidRPr="005B0B47">
        <w:rPr>
          <w:lang w:val="en-ID"/>
        </w:rPr>
        <w:t xml:space="preserve"> global </w:t>
      </w:r>
      <w:proofErr w:type="spellStart"/>
      <w:r w:rsidRPr="005B0B47">
        <w:rPr>
          <w:lang w:val="en-ID"/>
        </w:rPr>
        <w:t>mengenai</w:t>
      </w:r>
      <w:proofErr w:type="spellEnd"/>
      <w:r w:rsidRPr="005B0B47">
        <w:rPr>
          <w:lang w:val="en-ID"/>
        </w:rPr>
        <w:t xml:space="preserve"> usability, </w:t>
      </w:r>
      <w:proofErr w:type="spellStart"/>
      <w:r w:rsidRPr="005B0B47">
        <w:rPr>
          <w:lang w:val="en-ID"/>
        </w:rPr>
        <w:t>serta</w:t>
      </w:r>
      <w:proofErr w:type="spellEnd"/>
      <w:r w:rsidRPr="005B0B47">
        <w:rPr>
          <w:lang w:val="en-ID"/>
        </w:rPr>
        <w:t xml:space="preserve"> </w:t>
      </w:r>
      <w:proofErr w:type="spellStart"/>
      <w:r w:rsidRPr="005B0B47">
        <w:rPr>
          <w:lang w:val="en-ID"/>
        </w:rPr>
        <w:t>memiliki</w:t>
      </w:r>
      <w:proofErr w:type="spellEnd"/>
      <w:r w:rsidRPr="005B0B47">
        <w:rPr>
          <w:lang w:val="en-ID"/>
        </w:rPr>
        <w:t xml:space="preserve"> </w:t>
      </w:r>
      <w:proofErr w:type="spellStart"/>
      <w:r w:rsidRPr="005B0B47">
        <w:rPr>
          <w:lang w:val="en-ID"/>
        </w:rPr>
        <w:t>validitas</w:t>
      </w:r>
      <w:proofErr w:type="spellEnd"/>
      <w:r w:rsidRPr="005B0B47">
        <w:rPr>
          <w:lang w:val="en-ID"/>
        </w:rPr>
        <w:t xml:space="preserve"> </w:t>
      </w:r>
      <w:proofErr w:type="spellStart"/>
      <w:r w:rsidRPr="005B0B47">
        <w:rPr>
          <w:lang w:val="en-ID"/>
        </w:rPr>
        <w:t>tinggi</w:t>
      </w:r>
      <w:proofErr w:type="spellEnd"/>
      <w:r w:rsidRPr="005B0B47">
        <w:rPr>
          <w:lang w:val="en-ID"/>
        </w:rPr>
        <w:t xml:space="preserve">, </w:t>
      </w:r>
      <w:proofErr w:type="spellStart"/>
      <w:r w:rsidRPr="005B0B47">
        <w:rPr>
          <w:lang w:val="en-ID"/>
        </w:rPr>
        <w:t>biaya</w:t>
      </w:r>
      <w:proofErr w:type="spellEnd"/>
      <w:r w:rsidRPr="005B0B47">
        <w:rPr>
          <w:lang w:val="en-ID"/>
        </w:rPr>
        <w:t xml:space="preserve"> </w:t>
      </w:r>
      <w:proofErr w:type="spellStart"/>
      <w:r w:rsidRPr="005B0B47">
        <w:rPr>
          <w:lang w:val="en-ID"/>
        </w:rPr>
        <w:t>rendah</w:t>
      </w:r>
      <w:proofErr w:type="spellEnd"/>
      <w:r w:rsidRPr="005B0B47">
        <w:rPr>
          <w:lang w:val="en-ID"/>
        </w:rPr>
        <w:t xml:space="preserve">, dan </w:t>
      </w:r>
      <w:proofErr w:type="spellStart"/>
      <w:r w:rsidRPr="005B0B47">
        <w:rPr>
          <w:lang w:val="en-ID"/>
        </w:rPr>
        <w:t>fleksibilitas</w:t>
      </w:r>
      <w:proofErr w:type="spellEnd"/>
      <w:r w:rsidRPr="005B0B47">
        <w:rPr>
          <w:lang w:val="en-ID"/>
        </w:rPr>
        <w:t xml:space="preserve"> </w:t>
      </w:r>
      <w:proofErr w:type="spellStart"/>
      <w:r w:rsidRPr="005B0B47">
        <w:rPr>
          <w:lang w:val="en-ID"/>
        </w:rPr>
        <w:t>sehingga</w:t>
      </w:r>
      <w:proofErr w:type="spellEnd"/>
      <w:r w:rsidRPr="005B0B47">
        <w:rPr>
          <w:lang w:val="en-ID"/>
        </w:rPr>
        <w:t xml:space="preserve"> </w:t>
      </w:r>
      <w:proofErr w:type="spellStart"/>
      <w:r w:rsidRPr="005B0B47">
        <w:rPr>
          <w:lang w:val="en-ID"/>
        </w:rPr>
        <w:t>dapat</w:t>
      </w:r>
      <w:proofErr w:type="spellEnd"/>
      <w:r w:rsidRPr="005B0B47">
        <w:rPr>
          <w:lang w:val="en-ID"/>
        </w:rPr>
        <w:t xml:space="preserve"> </w:t>
      </w:r>
      <w:proofErr w:type="spellStart"/>
      <w:r w:rsidRPr="005B0B47">
        <w:rPr>
          <w:lang w:val="en-ID"/>
        </w:rPr>
        <w:t>diterapkan</w:t>
      </w:r>
      <w:proofErr w:type="spellEnd"/>
      <w:r w:rsidRPr="005B0B47">
        <w:rPr>
          <w:lang w:val="en-ID"/>
        </w:rPr>
        <w:t xml:space="preserve"> pada </w:t>
      </w:r>
      <w:proofErr w:type="spellStart"/>
      <w:r w:rsidRPr="005B0B47">
        <w:rPr>
          <w:lang w:val="en-ID"/>
        </w:rPr>
        <w:t>berbagai</w:t>
      </w:r>
      <w:proofErr w:type="spellEnd"/>
      <w:r w:rsidRPr="005B0B47">
        <w:rPr>
          <w:lang w:val="en-ID"/>
        </w:rPr>
        <w:t xml:space="preserve"> </w:t>
      </w:r>
      <w:proofErr w:type="spellStart"/>
      <w:r w:rsidRPr="005B0B47">
        <w:rPr>
          <w:lang w:val="en-ID"/>
        </w:rPr>
        <w:t>konteks</w:t>
      </w:r>
      <w:proofErr w:type="spellEnd"/>
      <w:r w:rsidRPr="005B0B47">
        <w:rPr>
          <w:lang w:val="en-ID"/>
        </w:rPr>
        <w:t xml:space="preserve"> </w:t>
      </w:r>
      <w:proofErr w:type="spellStart"/>
      <w:r w:rsidRPr="005B0B47">
        <w:rPr>
          <w:lang w:val="en-ID"/>
        </w:rPr>
        <w:t>penelitian</w:t>
      </w:r>
      <w:proofErr w:type="spellEnd"/>
      <w:r w:rsidRPr="005B0B47">
        <w:rPr>
          <w:lang w:val="en-ID"/>
        </w:rPr>
        <w:t xml:space="preserve"> </w:t>
      </w:r>
      <w:proofErr w:type="spellStart"/>
      <w:r w:rsidRPr="005B0B47">
        <w:rPr>
          <w:lang w:val="en-ID"/>
        </w:rPr>
        <w:t>maupun</w:t>
      </w:r>
      <w:proofErr w:type="spellEnd"/>
      <w:r w:rsidRPr="005B0B47">
        <w:rPr>
          <w:lang w:val="en-ID"/>
        </w:rPr>
        <w:t xml:space="preserve"> </w:t>
      </w:r>
      <w:proofErr w:type="spellStart"/>
      <w:r w:rsidRPr="005B0B47">
        <w:rPr>
          <w:lang w:val="en-ID"/>
        </w:rPr>
        <w:t>industri</w:t>
      </w:r>
      <w:proofErr w:type="spellEnd"/>
    </w:p>
    <w:p w14:paraId="380FB13E" w14:textId="77777777" w:rsidR="00F76FDD" w:rsidRPr="005B0B47" w:rsidRDefault="00F76FDD" w:rsidP="00F76FDD">
      <w:pPr>
        <w:ind w:firstLine="720"/>
        <w:jc w:val="both"/>
        <w:rPr>
          <w:lang w:val="id-ID"/>
        </w:rPr>
      </w:pPr>
      <w:r w:rsidRPr="005B0B47">
        <w:rPr>
          <w:lang w:val="id-ID"/>
        </w:rPr>
        <w:t xml:space="preserve">Metode ini menggunakan Skala </w:t>
      </w:r>
      <w:proofErr w:type="spellStart"/>
      <w:r w:rsidRPr="005B0B47">
        <w:rPr>
          <w:lang w:val="id-ID"/>
        </w:rPr>
        <w:t>Likert</w:t>
      </w:r>
      <w:proofErr w:type="spellEnd"/>
      <w:r w:rsidRPr="005B0B47">
        <w:rPr>
          <w:lang w:val="id-ID"/>
        </w:rPr>
        <w:t xml:space="preserve">, yang merupakan skala </w:t>
      </w:r>
      <w:proofErr w:type="spellStart"/>
      <w:r w:rsidRPr="005B0B47">
        <w:rPr>
          <w:lang w:val="id-ID"/>
        </w:rPr>
        <w:t>psikometrik</w:t>
      </w:r>
      <w:proofErr w:type="spellEnd"/>
      <w:r w:rsidRPr="005B0B47">
        <w:rPr>
          <w:lang w:val="id-ID"/>
        </w:rPr>
        <w:t xml:space="preserve"> yang sering digunakan dalam angket dan paling banyak digunakan dalam penelitian survei. Skala ini mengukur sikap dan pendapat responden. Skala ini meminta responden untuk mengisi kuesioner yang menunjukkan tingkat persetujuan mereka terhadap serangkaian pertanyaan. Dalam penelitian ini, variabel penelitian adalah pertanyaan atau pernyataan yang digunakan. Skala </w:t>
      </w:r>
      <w:proofErr w:type="spellStart"/>
      <w:r w:rsidRPr="005B0B47">
        <w:rPr>
          <w:lang w:val="id-ID"/>
        </w:rPr>
        <w:t>Likert</w:t>
      </w:r>
      <w:proofErr w:type="spellEnd"/>
      <w:r w:rsidRPr="005B0B47">
        <w:rPr>
          <w:lang w:val="id-ID"/>
        </w:rPr>
        <w:t xml:space="preserve"> adalah teknik pengumpulan data yang bertujuan untuk mengumpulkan data kualitatif maupun kuantitatif. Data yang dikumpulkan dengan metode ini digunakan untuk memahami pendapat, persepsi, atau sikap individu terhadap suatu fenomena. Skala ini adalah jenis kuesioner tertutup. Ada nilai yang dapat dipilih untuk setiap item positif. Nilai Sangat Setuju = 5, Setuju = 4, Cukup = 3, Tidak Setuju = 2, dan Sangat Tidak Setuju = 1.</w:t>
      </w:r>
    </w:p>
    <w:p w14:paraId="4D0F6779" w14:textId="4D0DEE3C" w:rsidR="00F76FDD" w:rsidRPr="005B0B47" w:rsidRDefault="00F76FDD" w:rsidP="000D0221">
      <w:pPr>
        <w:ind w:firstLine="720"/>
        <w:jc w:val="center"/>
        <w:rPr>
          <w:iCs/>
          <w:lang w:val="id-ID"/>
        </w:rPr>
      </w:pPr>
      <w:bookmarkStart w:id="47" w:name="_Toc206847902"/>
      <w:bookmarkStart w:id="48" w:name="_Toc210929031"/>
      <w:r w:rsidRPr="005B0B47">
        <w:rPr>
          <w:iCs/>
          <w:lang w:val="id-ID"/>
        </w:rPr>
        <w:t>Tabel 2.</w:t>
      </w:r>
      <w:r w:rsidR="00286AC9" w:rsidRPr="005B0B47">
        <w:rPr>
          <w:iCs/>
          <w:lang w:val="id-ID"/>
        </w:rPr>
        <w:fldChar w:fldCharType="begin"/>
      </w:r>
      <w:r w:rsidR="00286AC9" w:rsidRPr="005B0B47">
        <w:rPr>
          <w:iCs/>
          <w:lang w:val="id-ID"/>
        </w:rPr>
        <w:instrText xml:space="preserve"> SEQ Tabel_2. \* ARABIC </w:instrText>
      </w:r>
      <w:r w:rsidR="00286AC9" w:rsidRPr="005B0B47">
        <w:rPr>
          <w:iCs/>
          <w:lang w:val="id-ID"/>
        </w:rPr>
        <w:fldChar w:fldCharType="separate"/>
      </w:r>
      <w:r w:rsidR="00286AC9" w:rsidRPr="005B0B47">
        <w:rPr>
          <w:iCs/>
          <w:noProof/>
          <w:lang w:val="id-ID"/>
        </w:rPr>
        <w:t>7</w:t>
      </w:r>
      <w:r w:rsidR="00286AC9" w:rsidRPr="005B0B47">
        <w:rPr>
          <w:iCs/>
          <w:lang w:val="id-ID"/>
        </w:rPr>
        <w:fldChar w:fldCharType="end"/>
      </w:r>
      <w:r w:rsidRPr="005B0B47">
        <w:rPr>
          <w:iCs/>
          <w:lang w:val="id-ID"/>
        </w:rPr>
        <w:t xml:space="preserve"> Pertanyaan Kuesioner</w:t>
      </w:r>
      <w:bookmarkEnd w:id="47"/>
      <w:bookmarkEnd w:id="48"/>
    </w:p>
    <w:tbl>
      <w:tblPr>
        <w:tblStyle w:val="TableGrid"/>
        <w:tblW w:w="0" w:type="auto"/>
        <w:tblLook w:val="04A0" w:firstRow="1" w:lastRow="0" w:firstColumn="1" w:lastColumn="0" w:noHBand="0" w:noVBand="1"/>
      </w:tblPr>
      <w:tblGrid>
        <w:gridCol w:w="846"/>
        <w:gridCol w:w="7081"/>
      </w:tblGrid>
      <w:tr w:rsidR="00F76FDD" w:rsidRPr="005B0B47" w14:paraId="0058BFA8" w14:textId="77777777" w:rsidTr="00F76FDD">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63015F87" w14:textId="77777777" w:rsidR="00F76FDD" w:rsidRPr="005B0B47" w:rsidRDefault="00F76FDD" w:rsidP="00F76FDD">
            <w:pPr>
              <w:spacing w:line="360" w:lineRule="auto"/>
              <w:jc w:val="center"/>
              <w:rPr>
                <w:b/>
                <w:bCs/>
                <w:lang w:val="sv-SE"/>
              </w:rPr>
            </w:pPr>
            <w:r w:rsidRPr="005B0B47">
              <w:rPr>
                <w:b/>
                <w:bCs/>
                <w:lang w:val="sv-SE"/>
              </w:rPr>
              <w:t>No</w:t>
            </w:r>
          </w:p>
        </w:tc>
        <w:tc>
          <w:tcPr>
            <w:tcW w:w="7081" w:type="dxa"/>
            <w:tcBorders>
              <w:top w:val="single" w:sz="4" w:space="0" w:color="auto"/>
              <w:left w:val="single" w:sz="4" w:space="0" w:color="auto"/>
              <w:bottom w:val="single" w:sz="4" w:space="0" w:color="auto"/>
              <w:right w:val="single" w:sz="4" w:space="0" w:color="auto"/>
            </w:tcBorders>
            <w:vAlign w:val="center"/>
            <w:hideMark/>
          </w:tcPr>
          <w:p w14:paraId="46BA9E53" w14:textId="77777777" w:rsidR="00F76FDD" w:rsidRPr="005B0B47" w:rsidRDefault="00F76FDD" w:rsidP="00F76FDD">
            <w:pPr>
              <w:spacing w:line="360" w:lineRule="auto"/>
              <w:ind w:firstLine="720"/>
              <w:jc w:val="center"/>
              <w:rPr>
                <w:b/>
                <w:bCs/>
                <w:lang w:val="sv-SE"/>
              </w:rPr>
            </w:pPr>
            <w:r w:rsidRPr="005B0B47">
              <w:rPr>
                <w:b/>
                <w:bCs/>
                <w:lang w:val="sv-SE"/>
              </w:rPr>
              <w:t>Pertanyaan</w:t>
            </w:r>
          </w:p>
        </w:tc>
      </w:tr>
      <w:tr w:rsidR="00F76FDD" w:rsidRPr="005B0B47" w14:paraId="490EA453" w14:textId="77777777" w:rsidTr="00F76FDD">
        <w:trPr>
          <w:trHeight w:val="433"/>
        </w:trPr>
        <w:tc>
          <w:tcPr>
            <w:tcW w:w="846" w:type="dxa"/>
            <w:tcBorders>
              <w:top w:val="single" w:sz="4" w:space="0" w:color="auto"/>
              <w:left w:val="single" w:sz="4" w:space="0" w:color="auto"/>
              <w:bottom w:val="single" w:sz="4" w:space="0" w:color="auto"/>
              <w:right w:val="single" w:sz="4" w:space="0" w:color="auto"/>
            </w:tcBorders>
            <w:vAlign w:val="center"/>
            <w:hideMark/>
          </w:tcPr>
          <w:p w14:paraId="67BD39EA" w14:textId="77777777" w:rsidR="00F76FDD" w:rsidRPr="005B0B47" w:rsidRDefault="00F76FDD" w:rsidP="00F76FDD">
            <w:pPr>
              <w:spacing w:line="360" w:lineRule="auto"/>
              <w:jc w:val="center"/>
              <w:rPr>
                <w:lang w:val="sv-SE"/>
              </w:rPr>
            </w:pPr>
            <w:r w:rsidRPr="005B0B47">
              <w:rPr>
                <w:lang w:val="sv-SE"/>
              </w:rPr>
              <w:t>1</w:t>
            </w:r>
          </w:p>
        </w:tc>
        <w:tc>
          <w:tcPr>
            <w:tcW w:w="7081" w:type="dxa"/>
            <w:tcBorders>
              <w:top w:val="single" w:sz="4" w:space="0" w:color="auto"/>
              <w:left w:val="single" w:sz="4" w:space="0" w:color="auto"/>
              <w:bottom w:val="single" w:sz="4" w:space="0" w:color="auto"/>
              <w:right w:val="single" w:sz="4" w:space="0" w:color="auto"/>
            </w:tcBorders>
            <w:vAlign w:val="center"/>
            <w:hideMark/>
          </w:tcPr>
          <w:p w14:paraId="6163B474" w14:textId="77777777" w:rsidR="00F76FDD" w:rsidRPr="005B0B47" w:rsidRDefault="00F76FDD" w:rsidP="00F76FDD">
            <w:pPr>
              <w:spacing w:line="360" w:lineRule="auto"/>
              <w:rPr>
                <w:lang w:val="sv-SE"/>
              </w:rPr>
            </w:pPr>
            <w:r w:rsidRPr="005B0B47">
              <w:rPr>
                <w:lang w:val="sv-SE"/>
              </w:rPr>
              <w:t>Saya mungkin akan menggunakan sistem ini lagi.</w:t>
            </w:r>
          </w:p>
        </w:tc>
      </w:tr>
      <w:tr w:rsidR="00F76FDD" w:rsidRPr="005B0B47" w14:paraId="0F9D9F44" w14:textId="77777777" w:rsidTr="00F76FDD">
        <w:trPr>
          <w:trHeight w:val="397"/>
        </w:trPr>
        <w:tc>
          <w:tcPr>
            <w:tcW w:w="846" w:type="dxa"/>
            <w:tcBorders>
              <w:top w:val="single" w:sz="4" w:space="0" w:color="auto"/>
              <w:left w:val="single" w:sz="4" w:space="0" w:color="auto"/>
              <w:bottom w:val="single" w:sz="4" w:space="0" w:color="auto"/>
              <w:right w:val="single" w:sz="4" w:space="0" w:color="auto"/>
            </w:tcBorders>
            <w:vAlign w:val="center"/>
            <w:hideMark/>
          </w:tcPr>
          <w:p w14:paraId="51C2EA5B" w14:textId="77777777" w:rsidR="00F76FDD" w:rsidRPr="005B0B47" w:rsidRDefault="00F76FDD" w:rsidP="00F76FDD">
            <w:pPr>
              <w:spacing w:line="360" w:lineRule="auto"/>
              <w:jc w:val="center"/>
              <w:rPr>
                <w:lang w:val="sv-SE"/>
              </w:rPr>
            </w:pPr>
            <w:r w:rsidRPr="005B0B47">
              <w:rPr>
                <w:lang w:val="sv-SE"/>
              </w:rPr>
              <w:t>2</w:t>
            </w:r>
          </w:p>
        </w:tc>
        <w:tc>
          <w:tcPr>
            <w:tcW w:w="7081" w:type="dxa"/>
            <w:tcBorders>
              <w:top w:val="single" w:sz="4" w:space="0" w:color="auto"/>
              <w:left w:val="single" w:sz="4" w:space="0" w:color="auto"/>
              <w:bottom w:val="single" w:sz="4" w:space="0" w:color="auto"/>
              <w:right w:val="single" w:sz="4" w:space="0" w:color="auto"/>
            </w:tcBorders>
            <w:vAlign w:val="center"/>
            <w:hideMark/>
          </w:tcPr>
          <w:p w14:paraId="3DA5759B" w14:textId="77777777" w:rsidR="00F76FDD" w:rsidRPr="005B0B47" w:rsidRDefault="00F76FDD" w:rsidP="00F76FDD">
            <w:pPr>
              <w:spacing w:line="360" w:lineRule="auto"/>
              <w:rPr>
                <w:lang w:val="sv-SE"/>
              </w:rPr>
            </w:pPr>
            <w:r w:rsidRPr="005B0B47">
              <w:rPr>
                <w:lang w:val="sv-SE"/>
              </w:rPr>
              <w:t>Saya merasa sistem ini susah untuk digunakan.</w:t>
            </w:r>
          </w:p>
        </w:tc>
      </w:tr>
      <w:tr w:rsidR="00F76FDD" w:rsidRPr="005B0B47" w14:paraId="345720B8" w14:textId="77777777" w:rsidTr="00F76FDD">
        <w:trPr>
          <w:trHeight w:val="418"/>
        </w:trPr>
        <w:tc>
          <w:tcPr>
            <w:tcW w:w="846" w:type="dxa"/>
            <w:tcBorders>
              <w:top w:val="single" w:sz="4" w:space="0" w:color="auto"/>
              <w:left w:val="single" w:sz="4" w:space="0" w:color="auto"/>
              <w:bottom w:val="single" w:sz="4" w:space="0" w:color="auto"/>
              <w:right w:val="single" w:sz="4" w:space="0" w:color="auto"/>
            </w:tcBorders>
            <w:vAlign w:val="center"/>
            <w:hideMark/>
          </w:tcPr>
          <w:p w14:paraId="2CF3B305" w14:textId="77777777" w:rsidR="00F76FDD" w:rsidRPr="005B0B47" w:rsidRDefault="00F76FDD" w:rsidP="00F76FDD">
            <w:pPr>
              <w:spacing w:line="360" w:lineRule="auto"/>
              <w:jc w:val="center"/>
              <w:rPr>
                <w:lang w:val="sv-SE"/>
              </w:rPr>
            </w:pPr>
            <w:r w:rsidRPr="005B0B47">
              <w:rPr>
                <w:lang w:val="sv-SE"/>
              </w:rPr>
              <w:t>3</w:t>
            </w:r>
          </w:p>
        </w:tc>
        <w:tc>
          <w:tcPr>
            <w:tcW w:w="7081" w:type="dxa"/>
            <w:tcBorders>
              <w:top w:val="single" w:sz="4" w:space="0" w:color="auto"/>
              <w:left w:val="single" w:sz="4" w:space="0" w:color="auto"/>
              <w:bottom w:val="single" w:sz="4" w:space="0" w:color="auto"/>
              <w:right w:val="single" w:sz="4" w:space="0" w:color="auto"/>
            </w:tcBorders>
            <w:vAlign w:val="center"/>
            <w:hideMark/>
          </w:tcPr>
          <w:p w14:paraId="1C278CF4" w14:textId="77777777" w:rsidR="00F76FDD" w:rsidRPr="005B0B47" w:rsidRDefault="00F76FDD" w:rsidP="00F76FDD">
            <w:pPr>
              <w:spacing w:line="360" w:lineRule="auto"/>
              <w:rPr>
                <w:lang w:val="sv-SE"/>
              </w:rPr>
            </w:pPr>
            <w:r w:rsidRPr="005B0B47">
              <w:rPr>
                <w:lang w:val="sv-SE"/>
              </w:rPr>
              <w:t>Saya merasa sistem ini mudah untuk digunakan.</w:t>
            </w:r>
          </w:p>
        </w:tc>
      </w:tr>
      <w:tr w:rsidR="00F76FDD" w:rsidRPr="005B0B47" w14:paraId="6814CDCE" w14:textId="77777777" w:rsidTr="00F76FDD">
        <w:trPr>
          <w:trHeight w:val="410"/>
        </w:trPr>
        <w:tc>
          <w:tcPr>
            <w:tcW w:w="846" w:type="dxa"/>
            <w:tcBorders>
              <w:top w:val="single" w:sz="4" w:space="0" w:color="auto"/>
              <w:left w:val="single" w:sz="4" w:space="0" w:color="auto"/>
              <w:bottom w:val="single" w:sz="4" w:space="0" w:color="auto"/>
              <w:right w:val="single" w:sz="4" w:space="0" w:color="auto"/>
            </w:tcBorders>
            <w:vAlign w:val="center"/>
            <w:hideMark/>
          </w:tcPr>
          <w:p w14:paraId="0D8EEF8A" w14:textId="77777777" w:rsidR="00F76FDD" w:rsidRPr="005B0B47" w:rsidRDefault="00F76FDD" w:rsidP="00F76FDD">
            <w:pPr>
              <w:spacing w:line="360" w:lineRule="auto"/>
              <w:jc w:val="center"/>
              <w:rPr>
                <w:lang w:val="sv-SE"/>
              </w:rPr>
            </w:pPr>
            <w:r w:rsidRPr="005B0B47">
              <w:rPr>
                <w:lang w:val="sv-SE"/>
              </w:rPr>
              <w:t>4</w:t>
            </w:r>
          </w:p>
        </w:tc>
        <w:tc>
          <w:tcPr>
            <w:tcW w:w="7081" w:type="dxa"/>
            <w:tcBorders>
              <w:top w:val="single" w:sz="4" w:space="0" w:color="auto"/>
              <w:left w:val="single" w:sz="4" w:space="0" w:color="auto"/>
              <w:bottom w:val="single" w:sz="4" w:space="0" w:color="auto"/>
              <w:right w:val="single" w:sz="4" w:space="0" w:color="auto"/>
            </w:tcBorders>
            <w:vAlign w:val="center"/>
            <w:hideMark/>
          </w:tcPr>
          <w:p w14:paraId="3F88398E" w14:textId="77777777" w:rsidR="00F76FDD" w:rsidRPr="005B0B47" w:rsidRDefault="00F76FDD" w:rsidP="00F76FDD">
            <w:pPr>
              <w:spacing w:line="360" w:lineRule="auto"/>
              <w:rPr>
                <w:lang w:val="sv-SE"/>
              </w:rPr>
            </w:pPr>
            <w:r w:rsidRPr="005B0B47">
              <w:rPr>
                <w:lang w:val="sv-SE"/>
              </w:rPr>
              <w:t>Saya mungkin perlu bantuan dari orang lain untuk menggunakan sistem ini.</w:t>
            </w:r>
          </w:p>
        </w:tc>
      </w:tr>
      <w:tr w:rsidR="00F76FDD" w:rsidRPr="005B0B47" w14:paraId="02A98C6B" w14:textId="77777777" w:rsidTr="00F76FDD">
        <w:trPr>
          <w:trHeight w:val="415"/>
        </w:trPr>
        <w:tc>
          <w:tcPr>
            <w:tcW w:w="846" w:type="dxa"/>
            <w:tcBorders>
              <w:top w:val="single" w:sz="4" w:space="0" w:color="auto"/>
              <w:left w:val="single" w:sz="4" w:space="0" w:color="auto"/>
              <w:bottom w:val="single" w:sz="4" w:space="0" w:color="auto"/>
              <w:right w:val="single" w:sz="4" w:space="0" w:color="auto"/>
            </w:tcBorders>
            <w:vAlign w:val="center"/>
            <w:hideMark/>
          </w:tcPr>
          <w:p w14:paraId="01285425" w14:textId="77777777" w:rsidR="00F76FDD" w:rsidRPr="005B0B47" w:rsidRDefault="00F76FDD" w:rsidP="00F76FDD">
            <w:pPr>
              <w:spacing w:line="360" w:lineRule="auto"/>
              <w:jc w:val="center"/>
              <w:rPr>
                <w:lang w:val="sv-SE"/>
              </w:rPr>
            </w:pPr>
            <w:r w:rsidRPr="005B0B47">
              <w:rPr>
                <w:lang w:val="sv-SE"/>
              </w:rPr>
              <w:t>5</w:t>
            </w:r>
          </w:p>
        </w:tc>
        <w:tc>
          <w:tcPr>
            <w:tcW w:w="7081" w:type="dxa"/>
            <w:tcBorders>
              <w:top w:val="single" w:sz="4" w:space="0" w:color="auto"/>
              <w:left w:val="single" w:sz="4" w:space="0" w:color="auto"/>
              <w:bottom w:val="single" w:sz="4" w:space="0" w:color="auto"/>
              <w:right w:val="single" w:sz="4" w:space="0" w:color="auto"/>
            </w:tcBorders>
            <w:vAlign w:val="center"/>
            <w:hideMark/>
          </w:tcPr>
          <w:p w14:paraId="0330D009" w14:textId="77777777" w:rsidR="00F76FDD" w:rsidRPr="005B0B47" w:rsidRDefault="00F76FDD" w:rsidP="00F76FDD">
            <w:pPr>
              <w:spacing w:line="360" w:lineRule="auto"/>
              <w:rPr>
                <w:lang w:val="sv-SE"/>
              </w:rPr>
            </w:pPr>
            <w:r w:rsidRPr="005B0B47">
              <w:rPr>
                <w:lang w:val="sv-SE"/>
              </w:rPr>
              <w:t>Saya melihat fitur yang ada di dalam sistem ini berjalan dengan baik.</w:t>
            </w:r>
          </w:p>
        </w:tc>
      </w:tr>
      <w:tr w:rsidR="00F76FDD" w:rsidRPr="005B0B47" w14:paraId="58299905" w14:textId="77777777" w:rsidTr="00F76FDD">
        <w:trPr>
          <w:trHeight w:val="479"/>
        </w:trPr>
        <w:tc>
          <w:tcPr>
            <w:tcW w:w="846" w:type="dxa"/>
            <w:tcBorders>
              <w:top w:val="single" w:sz="4" w:space="0" w:color="auto"/>
              <w:left w:val="single" w:sz="4" w:space="0" w:color="auto"/>
              <w:bottom w:val="single" w:sz="4" w:space="0" w:color="auto"/>
              <w:right w:val="single" w:sz="4" w:space="0" w:color="auto"/>
            </w:tcBorders>
            <w:vAlign w:val="center"/>
            <w:hideMark/>
          </w:tcPr>
          <w:p w14:paraId="3D7C84C0" w14:textId="77777777" w:rsidR="00F76FDD" w:rsidRPr="005B0B47" w:rsidRDefault="00F76FDD" w:rsidP="00F76FDD">
            <w:pPr>
              <w:spacing w:line="360" w:lineRule="auto"/>
              <w:jc w:val="center"/>
              <w:rPr>
                <w:lang w:val="sv-SE"/>
              </w:rPr>
            </w:pPr>
            <w:r w:rsidRPr="005B0B47">
              <w:rPr>
                <w:lang w:val="sv-SE"/>
              </w:rPr>
              <w:t>6</w:t>
            </w:r>
          </w:p>
        </w:tc>
        <w:tc>
          <w:tcPr>
            <w:tcW w:w="7081" w:type="dxa"/>
            <w:tcBorders>
              <w:top w:val="single" w:sz="4" w:space="0" w:color="auto"/>
              <w:left w:val="single" w:sz="4" w:space="0" w:color="auto"/>
              <w:bottom w:val="single" w:sz="4" w:space="0" w:color="auto"/>
              <w:right w:val="single" w:sz="4" w:space="0" w:color="auto"/>
            </w:tcBorders>
            <w:vAlign w:val="center"/>
            <w:hideMark/>
          </w:tcPr>
          <w:p w14:paraId="6CFD9AD4" w14:textId="77777777" w:rsidR="00F76FDD" w:rsidRPr="005B0B47" w:rsidRDefault="00F76FDD" w:rsidP="00F76FDD">
            <w:pPr>
              <w:spacing w:line="360" w:lineRule="auto"/>
              <w:rPr>
                <w:lang w:val="sv-SE"/>
              </w:rPr>
            </w:pPr>
            <w:r w:rsidRPr="005B0B47">
              <w:rPr>
                <w:lang w:val="sv-SE"/>
              </w:rPr>
              <w:t>Saya melihat banyaknya hal yang tidak serasi dan konsisten terhadap sistem ini.</w:t>
            </w:r>
          </w:p>
        </w:tc>
      </w:tr>
      <w:tr w:rsidR="00F76FDD" w:rsidRPr="005B0B47" w14:paraId="18274DFB" w14:textId="77777777" w:rsidTr="00F76FDD">
        <w:trPr>
          <w:trHeight w:val="433"/>
        </w:trPr>
        <w:tc>
          <w:tcPr>
            <w:tcW w:w="846" w:type="dxa"/>
            <w:tcBorders>
              <w:top w:val="single" w:sz="4" w:space="0" w:color="auto"/>
              <w:left w:val="single" w:sz="4" w:space="0" w:color="auto"/>
              <w:bottom w:val="single" w:sz="4" w:space="0" w:color="auto"/>
              <w:right w:val="single" w:sz="4" w:space="0" w:color="auto"/>
            </w:tcBorders>
            <w:vAlign w:val="center"/>
            <w:hideMark/>
          </w:tcPr>
          <w:p w14:paraId="4EE04522" w14:textId="77777777" w:rsidR="00F76FDD" w:rsidRPr="005B0B47" w:rsidRDefault="00F76FDD" w:rsidP="00F76FDD">
            <w:pPr>
              <w:spacing w:line="360" w:lineRule="auto"/>
              <w:jc w:val="center"/>
              <w:rPr>
                <w:lang w:val="sv-SE"/>
              </w:rPr>
            </w:pPr>
            <w:r w:rsidRPr="005B0B47">
              <w:rPr>
                <w:lang w:val="sv-SE"/>
              </w:rPr>
              <w:t>7</w:t>
            </w:r>
          </w:p>
        </w:tc>
        <w:tc>
          <w:tcPr>
            <w:tcW w:w="7081" w:type="dxa"/>
            <w:tcBorders>
              <w:top w:val="single" w:sz="4" w:space="0" w:color="auto"/>
              <w:left w:val="single" w:sz="4" w:space="0" w:color="auto"/>
              <w:bottom w:val="single" w:sz="4" w:space="0" w:color="auto"/>
              <w:right w:val="single" w:sz="4" w:space="0" w:color="auto"/>
            </w:tcBorders>
            <w:vAlign w:val="center"/>
            <w:hideMark/>
          </w:tcPr>
          <w:p w14:paraId="0CC90DE9" w14:textId="77777777" w:rsidR="00F76FDD" w:rsidRPr="005B0B47" w:rsidRDefault="00F76FDD" w:rsidP="00F76FDD">
            <w:pPr>
              <w:spacing w:line="360" w:lineRule="auto"/>
              <w:rPr>
                <w:lang w:val="sv-SE"/>
              </w:rPr>
            </w:pPr>
            <w:r w:rsidRPr="005B0B47">
              <w:rPr>
                <w:lang w:val="sv-SE"/>
              </w:rPr>
              <w:t>Saya berpikir orang lain akan mudah paham cara menggunakan sistem ini dengan cepat.</w:t>
            </w:r>
          </w:p>
        </w:tc>
      </w:tr>
      <w:tr w:rsidR="00F76FDD" w:rsidRPr="005B0B47" w14:paraId="3B30EE78" w14:textId="77777777" w:rsidTr="00F76FDD">
        <w:trPr>
          <w:trHeight w:val="502"/>
        </w:trPr>
        <w:tc>
          <w:tcPr>
            <w:tcW w:w="846" w:type="dxa"/>
            <w:tcBorders>
              <w:top w:val="single" w:sz="4" w:space="0" w:color="auto"/>
              <w:left w:val="single" w:sz="4" w:space="0" w:color="auto"/>
              <w:bottom w:val="single" w:sz="4" w:space="0" w:color="auto"/>
              <w:right w:val="single" w:sz="4" w:space="0" w:color="auto"/>
            </w:tcBorders>
            <w:vAlign w:val="center"/>
            <w:hideMark/>
          </w:tcPr>
          <w:p w14:paraId="36E761B6" w14:textId="77777777" w:rsidR="00F76FDD" w:rsidRPr="005B0B47" w:rsidRDefault="00F76FDD" w:rsidP="00F76FDD">
            <w:pPr>
              <w:spacing w:line="360" w:lineRule="auto"/>
              <w:jc w:val="center"/>
              <w:rPr>
                <w:lang w:val="sv-SE"/>
              </w:rPr>
            </w:pPr>
            <w:r w:rsidRPr="005B0B47">
              <w:rPr>
                <w:lang w:val="sv-SE"/>
              </w:rPr>
              <w:t>8</w:t>
            </w:r>
          </w:p>
        </w:tc>
        <w:tc>
          <w:tcPr>
            <w:tcW w:w="7081" w:type="dxa"/>
            <w:tcBorders>
              <w:top w:val="single" w:sz="4" w:space="0" w:color="auto"/>
              <w:left w:val="single" w:sz="4" w:space="0" w:color="auto"/>
              <w:bottom w:val="single" w:sz="4" w:space="0" w:color="auto"/>
              <w:right w:val="single" w:sz="4" w:space="0" w:color="auto"/>
            </w:tcBorders>
            <w:vAlign w:val="center"/>
            <w:hideMark/>
          </w:tcPr>
          <w:p w14:paraId="659C608D" w14:textId="77777777" w:rsidR="00F76FDD" w:rsidRPr="005B0B47" w:rsidRDefault="00F76FDD" w:rsidP="00F76FDD">
            <w:pPr>
              <w:spacing w:line="360" w:lineRule="auto"/>
              <w:rPr>
                <w:lang w:val="sv-SE"/>
              </w:rPr>
            </w:pPr>
            <w:r w:rsidRPr="005B0B47">
              <w:rPr>
                <w:lang w:val="sv-SE"/>
              </w:rPr>
              <w:t>Saya merasa sistem ini sangat membingungkan.</w:t>
            </w:r>
          </w:p>
        </w:tc>
      </w:tr>
      <w:tr w:rsidR="00F76FDD" w:rsidRPr="005B0B47" w14:paraId="4DAB276E" w14:textId="77777777" w:rsidTr="00F76FDD">
        <w:trPr>
          <w:trHeight w:val="480"/>
        </w:trPr>
        <w:tc>
          <w:tcPr>
            <w:tcW w:w="846" w:type="dxa"/>
            <w:tcBorders>
              <w:top w:val="single" w:sz="4" w:space="0" w:color="auto"/>
              <w:left w:val="single" w:sz="4" w:space="0" w:color="auto"/>
              <w:bottom w:val="single" w:sz="4" w:space="0" w:color="auto"/>
              <w:right w:val="single" w:sz="4" w:space="0" w:color="auto"/>
            </w:tcBorders>
            <w:vAlign w:val="center"/>
            <w:hideMark/>
          </w:tcPr>
          <w:p w14:paraId="5F3944FD" w14:textId="77777777" w:rsidR="00F76FDD" w:rsidRPr="005B0B47" w:rsidRDefault="00F76FDD" w:rsidP="00F76FDD">
            <w:pPr>
              <w:spacing w:line="360" w:lineRule="auto"/>
              <w:jc w:val="center"/>
              <w:rPr>
                <w:lang w:val="sv-SE"/>
              </w:rPr>
            </w:pPr>
            <w:r w:rsidRPr="005B0B47">
              <w:rPr>
                <w:lang w:val="sv-SE"/>
              </w:rPr>
              <w:t>9</w:t>
            </w:r>
          </w:p>
        </w:tc>
        <w:tc>
          <w:tcPr>
            <w:tcW w:w="7081" w:type="dxa"/>
            <w:tcBorders>
              <w:top w:val="single" w:sz="4" w:space="0" w:color="auto"/>
              <w:left w:val="single" w:sz="4" w:space="0" w:color="auto"/>
              <w:bottom w:val="single" w:sz="4" w:space="0" w:color="auto"/>
              <w:right w:val="single" w:sz="4" w:space="0" w:color="auto"/>
            </w:tcBorders>
            <w:vAlign w:val="center"/>
            <w:hideMark/>
          </w:tcPr>
          <w:p w14:paraId="33187E1F" w14:textId="77777777" w:rsidR="00F76FDD" w:rsidRPr="005B0B47" w:rsidRDefault="00F76FDD" w:rsidP="00F76FDD">
            <w:pPr>
              <w:spacing w:line="360" w:lineRule="auto"/>
              <w:jc w:val="both"/>
              <w:rPr>
                <w:lang w:val="sv-SE"/>
              </w:rPr>
            </w:pPr>
            <w:r w:rsidRPr="005B0B47">
              <w:rPr>
                <w:lang w:val="sv-SE"/>
              </w:rPr>
              <w:t>Saya merasa tidak ada hambatan ketika menggunakan sistem ini.</w:t>
            </w:r>
          </w:p>
        </w:tc>
      </w:tr>
      <w:tr w:rsidR="00F76FDD" w:rsidRPr="005B0B47" w14:paraId="3AE3D4D0" w14:textId="77777777" w:rsidTr="00F76FDD">
        <w:trPr>
          <w:trHeight w:val="614"/>
        </w:trPr>
        <w:tc>
          <w:tcPr>
            <w:tcW w:w="846" w:type="dxa"/>
            <w:tcBorders>
              <w:top w:val="single" w:sz="4" w:space="0" w:color="auto"/>
              <w:left w:val="single" w:sz="4" w:space="0" w:color="auto"/>
              <w:bottom w:val="single" w:sz="4" w:space="0" w:color="auto"/>
              <w:right w:val="single" w:sz="4" w:space="0" w:color="auto"/>
            </w:tcBorders>
            <w:vAlign w:val="center"/>
            <w:hideMark/>
          </w:tcPr>
          <w:p w14:paraId="3A147B55" w14:textId="77777777" w:rsidR="00F76FDD" w:rsidRPr="005B0B47" w:rsidRDefault="00F76FDD" w:rsidP="00F76FDD">
            <w:pPr>
              <w:spacing w:line="360" w:lineRule="auto"/>
              <w:jc w:val="center"/>
              <w:rPr>
                <w:lang w:val="sv-SE"/>
              </w:rPr>
            </w:pPr>
            <w:r w:rsidRPr="005B0B47">
              <w:rPr>
                <w:lang w:val="sv-SE"/>
              </w:rPr>
              <w:t>10</w:t>
            </w:r>
          </w:p>
        </w:tc>
        <w:tc>
          <w:tcPr>
            <w:tcW w:w="7081" w:type="dxa"/>
            <w:tcBorders>
              <w:top w:val="single" w:sz="4" w:space="0" w:color="auto"/>
              <w:left w:val="single" w:sz="4" w:space="0" w:color="auto"/>
              <w:bottom w:val="single" w:sz="4" w:space="0" w:color="auto"/>
              <w:right w:val="single" w:sz="4" w:space="0" w:color="auto"/>
            </w:tcBorders>
            <w:vAlign w:val="center"/>
            <w:hideMark/>
          </w:tcPr>
          <w:p w14:paraId="3ECC3396" w14:textId="77777777" w:rsidR="00F76FDD" w:rsidRPr="005B0B47" w:rsidRDefault="00F76FDD" w:rsidP="00F76FDD">
            <w:pPr>
              <w:spacing w:line="360" w:lineRule="auto"/>
              <w:jc w:val="both"/>
              <w:rPr>
                <w:lang w:val="sv-SE"/>
              </w:rPr>
            </w:pPr>
            <w:r w:rsidRPr="005B0B47">
              <w:rPr>
                <w:lang w:val="sv-SE"/>
              </w:rPr>
              <w:t>Saya perlu membiasakan diri terlebih dahulu sebelum menggunakan sistem ini.</w:t>
            </w:r>
          </w:p>
        </w:tc>
      </w:tr>
    </w:tbl>
    <w:p w14:paraId="1F268720" w14:textId="77777777" w:rsidR="00F76FDD" w:rsidRPr="005B0B47" w:rsidRDefault="00F76FDD" w:rsidP="00F76FDD">
      <w:pPr>
        <w:ind w:firstLine="720"/>
        <w:jc w:val="both"/>
        <w:rPr>
          <w:lang w:val="id-ID"/>
        </w:rPr>
      </w:pPr>
      <w:r w:rsidRPr="005B0B47">
        <w:rPr>
          <w:lang w:val="id-ID"/>
        </w:rPr>
        <w:t>Menghitung rata-rata nilai SUS menggunakan perhitungan untuk setiap pertanyaan ganjil nilai hasil kuesioner responden dikurangi 1, sedangkan untuk setiap pertanyaan genap 5 dikurangi dengan nilai hasil kuesioner responden kemudian dikalikan dengan 2.5.</w:t>
      </w:r>
    </w:p>
    <w:p w14:paraId="241AAA9F" w14:textId="249C22F9" w:rsidR="00F76FDD" w:rsidRPr="005B0B47" w:rsidRDefault="00F76FDD" w:rsidP="00F76FDD">
      <w:pPr>
        <w:numPr>
          <w:ilvl w:val="0"/>
          <w:numId w:val="18"/>
        </w:numPr>
        <w:jc w:val="both"/>
        <w:rPr>
          <w:lang w:val="id-ID"/>
        </w:rPr>
      </w:pPr>
      <w:r w:rsidRPr="005B0B47">
        <w:rPr>
          <w:lang w:val="id-ID"/>
        </w:rPr>
        <w:t>Rumus skor SUS dapat dilihat pada Rumus 2.1 berikut:</w:t>
      </w:r>
    </w:p>
    <w:tbl>
      <w:tblPr>
        <w:tblStyle w:val="TableGrid"/>
        <w:tblW w:w="0" w:type="auto"/>
        <w:tblInd w:w="-5" w:type="dxa"/>
        <w:tblBorders>
          <w:top w:val="double" w:sz="4" w:space="0" w:color="FFFFFF" w:themeColor="background1"/>
          <w:left w:val="double" w:sz="4" w:space="0" w:color="FFFFFF" w:themeColor="background1"/>
          <w:bottom w:val="none" w:sz="0" w:space="0" w:color="auto"/>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6219"/>
        <w:gridCol w:w="1693"/>
      </w:tblGrid>
      <w:tr w:rsidR="00F76FDD" w:rsidRPr="005B0B47" w14:paraId="7C625478" w14:textId="77777777" w:rsidTr="00F76FDD">
        <w:trPr>
          <w:trHeight w:val="1252"/>
        </w:trPr>
        <w:tc>
          <w:tcPr>
            <w:tcW w:w="6504" w:type="dxa"/>
            <w:tcBorders>
              <w:top w:val="double" w:sz="4" w:space="0" w:color="FFFFFF" w:themeColor="background1"/>
              <w:left w:val="double" w:sz="4" w:space="0" w:color="FFFFFF" w:themeColor="background1"/>
              <w:bottom w:val="nil"/>
              <w:right w:val="double" w:sz="4" w:space="0" w:color="FFFFFF" w:themeColor="background1"/>
            </w:tcBorders>
            <w:vAlign w:val="center"/>
          </w:tcPr>
          <w:p w14:paraId="2E1060FE" w14:textId="335CBE87" w:rsidR="00F76FDD" w:rsidRPr="005B0B47" w:rsidRDefault="00F76FDD" w:rsidP="00F76FDD">
            <w:pPr>
              <w:spacing w:line="360" w:lineRule="auto"/>
              <w:ind w:firstLine="720"/>
              <w:jc w:val="both"/>
              <w:rPr>
                <w:lang w:val="sv-SE"/>
              </w:rPr>
            </w:pPr>
            <m:oMathPara>
              <m:oMathParaPr>
                <m:jc m:val="left"/>
              </m:oMathParaPr>
              <m:oMath>
                <m:r>
                  <w:rPr>
                    <w:rFonts w:ascii="Cambria Math" w:hAnsi="Cambria Math"/>
                    <w:lang w:val="sv-SE"/>
                  </w:rPr>
                  <m:t>Q=Pertanyaan</m:t>
                </m:r>
              </m:oMath>
            </m:oMathPara>
          </w:p>
          <w:p w14:paraId="4565B1D6" w14:textId="77777777" w:rsidR="00F76FDD" w:rsidRPr="005B0B47" w:rsidRDefault="00F76FDD" w:rsidP="00F76FDD">
            <w:pPr>
              <w:spacing w:line="360" w:lineRule="auto"/>
              <w:jc w:val="both"/>
              <w:rPr>
                <w:i/>
                <w:iCs/>
                <w:lang w:val="sv-SE"/>
              </w:rPr>
            </w:pPr>
            <w:r w:rsidRPr="005B0B47">
              <w:rPr>
                <w:i/>
                <w:iCs/>
                <w:lang w:val="sv-SE"/>
              </w:rPr>
              <w:t>Skor SUS = ((Q1 – 1 ) + (5 – Q2) + (Q3 – 1) + (5 – Q4) + (Q5 – 1) + (5 – Q6) + (Q7 – 1) + (5 – Q8) + (Q9 – 1) + (5 – Q10) * 2,5)</w:t>
            </w:r>
          </w:p>
          <w:p w14:paraId="6964361B" w14:textId="77777777" w:rsidR="00F76FDD" w:rsidRPr="005B0B47" w:rsidRDefault="00F76FDD" w:rsidP="00F76FDD">
            <w:pPr>
              <w:spacing w:line="360" w:lineRule="auto"/>
              <w:ind w:firstLine="720"/>
              <w:jc w:val="both"/>
              <w:rPr>
                <w:lang w:val="sv-SE"/>
              </w:rPr>
            </w:pPr>
          </w:p>
        </w:tc>
        <w:tc>
          <w:tcPr>
            <w:tcW w:w="1742" w:type="dxa"/>
            <w:tcBorders>
              <w:top w:val="double" w:sz="4" w:space="0" w:color="FFFFFF" w:themeColor="background1"/>
              <w:left w:val="double" w:sz="4" w:space="0" w:color="FFFFFF" w:themeColor="background1"/>
              <w:bottom w:val="nil"/>
              <w:right w:val="double" w:sz="4" w:space="0" w:color="FFFFFF" w:themeColor="background1"/>
            </w:tcBorders>
            <w:vAlign w:val="center"/>
            <w:hideMark/>
          </w:tcPr>
          <w:p w14:paraId="368A5F54" w14:textId="095FE1FA" w:rsidR="000D0221" w:rsidRPr="000D0221" w:rsidRDefault="000D0221" w:rsidP="000D0221">
            <w:pPr>
              <w:pStyle w:val="Caption"/>
              <w:rPr>
                <w:i w:val="0"/>
                <w:iCs w:val="0"/>
                <w:color w:val="auto"/>
                <w:sz w:val="22"/>
                <w:szCs w:val="22"/>
              </w:rPr>
            </w:pPr>
            <w:bookmarkStart w:id="49" w:name="_Toc210929394"/>
            <w:r w:rsidRPr="000D0221">
              <w:rPr>
                <w:i w:val="0"/>
                <w:iCs w:val="0"/>
                <w:color w:val="auto"/>
                <w:sz w:val="22"/>
                <w:szCs w:val="22"/>
              </w:rPr>
              <w:t>Rumus 2.</w:t>
            </w:r>
            <w:r w:rsidRPr="000D0221">
              <w:rPr>
                <w:i w:val="0"/>
                <w:iCs w:val="0"/>
                <w:color w:val="auto"/>
                <w:sz w:val="22"/>
                <w:szCs w:val="22"/>
              </w:rPr>
              <w:fldChar w:fldCharType="begin"/>
            </w:r>
            <w:r w:rsidRPr="000D0221">
              <w:rPr>
                <w:i w:val="0"/>
                <w:iCs w:val="0"/>
                <w:color w:val="auto"/>
                <w:sz w:val="22"/>
                <w:szCs w:val="22"/>
              </w:rPr>
              <w:instrText xml:space="preserve"> SEQ Rumus_2. \* ARABIC </w:instrText>
            </w:r>
            <w:r w:rsidRPr="000D0221">
              <w:rPr>
                <w:i w:val="0"/>
                <w:iCs w:val="0"/>
                <w:color w:val="auto"/>
                <w:sz w:val="22"/>
                <w:szCs w:val="22"/>
              </w:rPr>
              <w:fldChar w:fldCharType="separate"/>
            </w:r>
            <w:r>
              <w:rPr>
                <w:i w:val="0"/>
                <w:iCs w:val="0"/>
                <w:noProof/>
                <w:color w:val="auto"/>
                <w:sz w:val="22"/>
                <w:szCs w:val="22"/>
              </w:rPr>
              <w:t>1</w:t>
            </w:r>
            <w:r w:rsidRPr="000D0221">
              <w:rPr>
                <w:i w:val="0"/>
                <w:iCs w:val="0"/>
                <w:color w:val="auto"/>
                <w:sz w:val="22"/>
                <w:szCs w:val="22"/>
              </w:rPr>
              <w:fldChar w:fldCharType="end"/>
            </w:r>
            <w:r w:rsidRPr="000D0221">
              <w:rPr>
                <w:i w:val="0"/>
                <w:iCs w:val="0"/>
                <w:color w:val="auto"/>
                <w:sz w:val="22"/>
                <w:szCs w:val="22"/>
              </w:rPr>
              <w:t xml:space="preserve"> Skor </w:t>
            </w:r>
            <w:r w:rsidRPr="000D0221">
              <w:rPr>
                <w:color w:val="auto"/>
                <w:sz w:val="22"/>
                <w:szCs w:val="22"/>
              </w:rPr>
              <w:t>SUS</w:t>
            </w:r>
            <w:bookmarkEnd w:id="49"/>
          </w:p>
          <w:p w14:paraId="447CA212" w14:textId="0B7CCEBF" w:rsidR="000D0221" w:rsidRPr="000D0221" w:rsidRDefault="000D0221" w:rsidP="000D0221">
            <w:pPr>
              <w:keepNext/>
              <w:rPr>
                <w:lang w:val="sv-SE"/>
              </w:rPr>
            </w:pPr>
          </w:p>
        </w:tc>
      </w:tr>
    </w:tbl>
    <w:p w14:paraId="634F67D1" w14:textId="77777777" w:rsidR="00F76FDD" w:rsidRPr="005B0B47" w:rsidRDefault="00F76FDD" w:rsidP="00F76FDD">
      <w:pPr>
        <w:numPr>
          <w:ilvl w:val="0"/>
          <w:numId w:val="18"/>
        </w:numPr>
        <w:jc w:val="both"/>
        <w:rPr>
          <w:lang w:val="id-ID"/>
        </w:rPr>
      </w:pPr>
      <w:r w:rsidRPr="005B0B47">
        <w:rPr>
          <w:lang w:val="id-ID"/>
        </w:rPr>
        <w:t>Rumus skor rata-rata dapat dilihat pada Rumus 2. 2 berikut:</w:t>
      </w:r>
    </w:p>
    <w:tbl>
      <w:tblPr>
        <w:tblStyle w:val="TableGrid"/>
        <w:tblW w:w="0" w:type="auto"/>
        <w:tblLook w:val="04A0" w:firstRow="1" w:lastRow="0" w:firstColumn="1" w:lastColumn="0" w:noHBand="0" w:noVBand="1"/>
      </w:tblPr>
      <w:tblGrid>
        <w:gridCol w:w="6091"/>
        <w:gridCol w:w="1836"/>
      </w:tblGrid>
      <w:tr w:rsidR="00F76FDD" w:rsidRPr="005B0B47" w14:paraId="169843BE" w14:textId="77777777" w:rsidTr="00F76FDD">
        <w:tc>
          <w:tcPr>
            <w:tcW w:w="6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4EB03D" w14:textId="4AF7C18A" w:rsidR="00F76FDD" w:rsidRPr="005B0B47" w:rsidRDefault="00F76FDD" w:rsidP="00F76FDD">
            <w:pPr>
              <w:spacing w:line="360" w:lineRule="auto"/>
              <w:jc w:val="both"/>
              <w:rPr>
                <w:lang w:val="sv-SE"/>
              </w:rPr>
            </w:pPr>
            <m:oMathPara>
              <m:oMath>
                <m:r>
                  <w:rPr>
                    <w:rFonts w:ascii="Cambria Math" w:hAnsi="Cambria Math"/>
                    <w:lang w:val="sv-SE"/>
                  </w:rPr>
                  <m:t>x</m:t>
                </m:r>
                <m:r>
                  <m:rPr>
                    <m:sty m:val="p"/>
                  </m:rPr>
                  <w:rPr>
                    <w:rFonts w:ascii="Cambria Math" w:hAnsi="Cambria Math"/>
                    <w:lang w:val="sv-SE"/>
                  </w:rPr>
                  <m:t>=</m:t>
                </m:r>
                <m:f>
                  <m:fPr>
                    <m:ctrlPr>
                      <w:rPr>
                        <w:rFonts w:ascii="Cambria Math" w:hAnsi="Cambria Math"/>
                        <w:lang w:val="sv-SE"/>
                      </w:rPr>
                    </m:ctrlPr>
                  </m:fPr>
                  <m:num>
                    <m:r>
                      <w:rPr>
                        <w:rFonts w:ascii="Cambria Math" w:hAnsi="Cambria Math"/>
                        <w:lang w:val="sv-SE"/>
                      </w:rPr>
                      <m:t>∑x*2,5</m:t>
                    </m:r>
                  </m:num>
                  <m:den>
                    <m:r>
                      <w:rPr>
                        <w:rFonts w:ascii="Cambria Math" w:hAnsi="Cambria Math"/>
                        <w:lang w:val="sv-SE"/>
                      </w:rPr>
                      <m:t>n</m:t>
                    </m:r>
                  </m:den>
                </m:f>
              </m:oMath>
            </m:oMathPara>
          </w:p>
        </w:tc>
        <w:tc>
          <w:tcPr>
            <w:tcW w:w="1836" w:type="dxa"/>
            <w:tcBorders>
              <w:top w:val="single" w:sz="4" w:space="0" w:color="auto"/>
              <w:left w:val="single" w:sz="4" w:space="0" w:color="FFFFFF" w:themeColor="background1"/>
              <w:bottom w:val="single" w:sz="4" w:space="0" w:color="auto"/>
              <w:right w:val="single" w:sz="4" w:space="0" w:color="FFFFFF" w:themeColor="background1"/>
            </w:tcBorders>
            <w:hideMark/>
          </w:tcPr>
          <w:p w14:paraId="7DCC02E7" w14:textId="296DE990" w:rsidR="00F76FDD" w:rsidRPr="000D0221" w:rsidRDefault="000D0221" w:rsidP="000D0221">
            <w:pPr>
              <w:pStyle w:val="Caption"/>
              <w:rPr>
                <w:color w:val="auto"/>
                <w:sz w:val="22"/>
                <w:szCs w:val="22"/>
              </w:rPr>
            </w:pPr>
            <w:bookmarkStart w:id="50" w:name="_Toc210929395"/>
            <w:r w:rsidRPr="000D0221">
              <w:rPr>
                <w:i w:val="0"/>
                <w:iCs w:val="0"/>
                <w:color w:val="auto"/>
                <w:sz w:val="22"/>
                <w:szCs w:val="22"/>
              </w:rPr>
              <w:t>Rumus 2.</w:t>
            </w:r>
            <w:r w:rsidRPr="000D0221">
              <w:rPr>
                <w:i w:val="0"/>
                <w:iCs w:val="0"/>
                <w:color w:val="auto"/>
                <w:sz w:val="22"/>
                <w:szCs w:val="22"/>
              </w:rPr>
              <w:fldChar w:fldCharType="begin"/>
            </w:r>
            <w:r w:rsidRPr="000D0221">
              <w:rPr>
                <w:i w:val="0"/>
                <w:iCs w:val="0"/>
                <w:color w:val="auto"/>
                <w:sz w:val="22"/>
                <w:szCs w:val="22"/>
              </w:rPr>
              <w:instrText xml:space="preserve"> SEQ Rumus_2. \* ARABIC </w:instrText>
            </w:r>
            <w:r w:rsidRPr="000D0221">
              <w:rPr>
                <w:i w:val="0"/>
                <w:iCs w:val="0"/>
                <w:color w:val="auto"/>
                <w:sz w:val="22"/>
                <w:szCs w:val="22"/>
              </w:rPr>
              <w:fldChar w:fldCharType="separate"/>
            </w:r>
            <w:r w:rsidRPr="000D0221">
              <w:rPr>
                <w:i w:val="0"/>
                <w:iCs w:val="0"/>
                <w:noProof/>
                <w:color w:val="auto"/>
                <w:sz w:val="22"/>
                <w:szCs w:val="22"/>
              </w:rPr>
              <w:t>2</w:t>
            </w:r>
            <w:r w:rsidRPr="000D0221">
              <w:rPr>
                <w:i w:val="0"/>
                <w:iCs w:val="0"/>
                <w:color w:val="auto"/>
                <w:sz w:val="22"/>
                <w:szCs w:val="22"/>
              </w:rPr>
              <w:fldChar w:fldCharType="end"/>
            </w:r>
            <w:r w:rsidRPr="000D0221">
              <w:rPr>
                <w:i w:val="0"/>
                <w:iCs w:val="0"/>
                <w:color w:val="auto"/>
                <w:sz w:val="22"/>
                <w:szCs w:val="22"/>
              </w:rPr>
              <w:t xml:space="preserve"> Skor rata-rata </w:t>
            </w:r>
            <w:r w:rsidRPr="000D0221">
              <w:rPr>
                <w:color w:val="auto"/>
                <w:sz w:val="22"/>
                <w:szCs w:val="22"/>
              </w:rPr>
              <w:t>SUS</w:t>
            </w:r>
            <w:bookmarkEnd w:id="50"/>
          </w:p>
        </w:tc>
      </w:tr>
    </w:tbl>
    <w:p w14:paraId="6A6B922F" w14:textId="77777777" w:rsidR="00F76FDD" w:rsidRPr="005B0B47" w:rsidRDefault="00F76FDD" w:rsidP="00286AC9">
      <w:pPr>
        <w:jc w:val="both"/>
        <w:rPr>
          <w:iCs/>
          <w:lang w:val="id-ID"/>
        </w:rPr>
      </w:pPr>
      <w:r w:rsidRPr="005B0B47">
        <w:rPr>
          <w:iCs/>
          <w:lang w:val="id-ID"/>
        </w:rPr>
        <w:t xml:space="preserve">Keterangan: </w:t>
      </w:r>
    </w:p>
    <w:p w14:paraId="4EBD5EF1" w14:textId="24CA6196" w:rsidR="00F76FDD" w:rsidRPr="005B0B47" w:rsidRDefault="00F76FDD" w:rsidP="00286AC9">
      <w:pPr>
        <w:ind w:firstLine="720"/>
        <w:jc w:val="both"/>
        <w:rPr>
          <w:lang w:val="id-ID"/>
        </w:rPr>
      </w:pPr>
      <w:r w:rsidRPr="005B0B47">
        <w:rPr>
          <w:lang w:val="id-ID"/>
        </w:rPr>
        <w:t>Ini dapat dilihat dalam bentuk gambar skala interpretasi yang dilampirkan pada tabel berikut:</w:t>
      </w:r>
    </w:p>
    <w:p w14:paraId="1B45173F" w14:textId="66EC74F6" w:rsidR="00286AC9" w:rsidRPr="005B0B47" w:rsidRDefault="00286AC9" w:rsidP="00286AC9">
      <w:pPr>
        <w:pStyle w:val="Caption"/>
        <w:keepNext/>
        <w:jc w:val="center"/>
        <w:rPr>
          <w:color w:val="auto"/>
          <w:sz w:val="22"/>
          <w:szCs w:val="22"/>
        </w:rPr>
      </w:pPr>
      <w:bookmarkStart w:id="51" w:name="_Toc210929032"/>
      <w:r w:rsidRPr="005B0B47">
        <w:rPr>
          <w:i w:val="0"/>
          <w:iCs w:val="0"/>
          <w:color w:val="auto"/>
          <w:sz w:val="22"/>
          <w:szCs w:val="22"/>
        </w:rPr>
        <w:t>Tabel 2.</w:t>
      </w:r>
      <w:r w:rsidRPr="005B0B47">
        <w:rPr>
          <w:i w:val="0"/>
          <w:iCs w:val="0"/>
          <w:color w:val="auto"/>
          <w:sz w:val="22"/>
          <w:szCs w:val="22"/>
        </w:rPr>
        <w:fldChar w:fldCharType="begin"/>
      </w:r>
      <w:r w:rsidRPr="005B0B47">
        <w:rPr>
          <w:i w:val="0"/>
          <w:iCs w:val="0"/>
          <w:color w:val="auto"/>
          <w:sz w:val="22"/>
          <w:szCs w:val="22"/>
        </w:rPr>
        <w:instrText xml:space="preserve"> SEQ Tabel_2. \* ARABIC </w:instrText>
      </w:r>
      <w:r w:rsidRPr="005B0B47">
        <w:rPr>
          <w:i w:val="0"/>
          <w:iCs w:val="0"/>
          <w:color w:val="auto"/>
          <w:sz w:val="22"/>
          <w:szCs w:val="22"/>
        </w:rPr>
        <w:fldChar w:fldCharType="separate"/>
      </w:r>
      <w:r w:rsidRPr="005B0B47">
        <w:rPr>
          <w:i w:val="0"/>
          <w:iCs w:val="0"/>
          <w:noProof/>
          <w:color w:val="auto"/>
          <w:sz w:val="22"/>
          <w:szCs w:val="22"/>
        </w:rPr>
        <w:t>8</w:t>
      </w:r>
      <w:r w:rsidRPr="005B0B47">
        <w:rPr>
          <w:i w:val="0"/>
          <w:iCs w:val="0"/>
          <w:color w:val="auto"/>
          <w:sz w:val="22"/>
          <w:szCs w:val="22"/>
        </w:rPr>
        <w:fldChar w:fldCharType="end"/>
      </w:r>
      <w:r w:rsidRPr="005B0B47">
        <w:rPr>
          <w:color w:val="auto"/>
          <w:sz w:val="22"/>
          <w:szCs w:val="22"/>
        </w:rPr>
        <w:t xml:space="preserve"> Skor SUS</w:t>
      </w:r>
      <w:bookmarkEnd w:id="51"/>
    </w:p>
    <w:tbl>
      <w:tblPr>
        <w:tblStyle w:val="TableGrid"/>
        <w:tblW w:w="0" w:type="auto"/>
        <w:tblLook w:val="04A0" w:firstRow="1" w:lastRow="0" w:firstColumn="1" w:lastColumn="0" w:noHBand="0" w:noVBand="1"/>
      </w:tblPr>
      <w:tblGrid>
        <w:gridCol w:w="2622"/>
        <w:gridCol w:w="2639"/>
        <w:gridCol w:w="2666"/>
      </w:tblGrid>
      <w:tr w:rsidR="00F76FDD" w:rsidRPr="005B0B47" w14:paraId="788DFE04" w14:textId="77777777" w:rsidTr="00286AC9">
        <w:trPr>
          <w:trHeight w:val="461"/>
        </w:trPr>
        <w:tc>
          <w:tcPr>
            <w:tcW w:w="2622" w:type="dxa"/>
            <w:tcBorders>
              <w:top w:val="single" w:sz="4" w:space="0" w:color="auto"/>
              <w:left w:val="single" w:sz="4" w:space="0" w:color="auto"/>
              <w:bottom w:val="single" w:sz="4" w:space="0" w:color="auto"/>
              <w:right w:val="single" w:sz="4" w:space="0" w:color="auto"/>
            </w:tcBorders>
            <w:vAlign w:val="center"/>
            <w:hideMark/>
          </w:tcPr>
          <w:p w14:paraId="51F034D7" w14:textId="77777777" w:rsidR="00F76FDD" w:rsidRPr="005B0B47" w:rsidRDefault="00F76FDD" w:rsidP="00F76FDD">
            <w:pPr>
              <w:spacing w:line="360" w:lineRule="auto"/>
              <w:ind w:firstLine="720"/>
              <w:jc w:val="both"/>
              <w:rPr>
                <w:lang w:val="sv-SE"/>
              </w:rPr>
            </w:pPr>
            <w:r w:rsidRPr="005B0B47">
              <w:rPr>
                <w:lang w:val="sv-SE"/>
              </w:rPr>
              <w:t>Skor SUS</w:t>
            </w:r>
          </w:p>
        </w:tc>
        <w:tc>
          <w:tcPr>
            <w:tcW w:w="2639" w:type="dxa"/>
            <w:tcBorders>
              <w:top w:val="single" w:sz="4" w:space="0" w:color="auto"/>
              <w:left w:val="single" w:sz="4" w:space="0" w:color="auto"/>
              <w:bottom w:val="single" w:sz="4" w:space="0" w:color="auto"/>
              <w:right w:val="single" w:sz="4" w:space="0" w:color="auto"/>
            </w:tcBorders>
            <w:vAlign w:val="center"/>
            <w:hideMark/>
          </w:tcPr>
          <w:p w14:paraId="07280E86" w14:textId="77777777" w:rsidR="00F76FDD" w:rsidRPr="005B0B47" w:rsidRDefault="00F76FDD" w:rsidP="00F76FDD">
            <w:pPr>
              <w:spacing w:line="360" w:lineRule="auto"/>
              <w:ind w:firstLine="720"/>
              <w:jc w:val="both"/>
              <w:rPr>
                <w:lang w:val="sv-SE"/>
              </w:rPr>
            </w:pPr>
            <w:r w:rsidRPr="005B0B47">
              <w:rPr>
                <w:lang w:val="sv-SE"/>
              </w:rPr>
              <w:t>Grade</w:t>
            </w:r>
          </w:p>
        </w:tc>
        <w:tc>
          <w:tcPr>
            <w:tcW w:w="2666" w:type="dxa"/>
            <w:tcBorders>
              <w:top w:val="single" w:sz="4" w:space="0" w:color="auto"/>
              <w:left w:val="single" w:sz="4" w:space="0" w:color="auto"/>
              <w:bottom w:val="single" w:sz="4" w:space="0" w:color="auto"/>
              <w:right w:val="single" w:sz="4" w:space="0" w:color="auto"/>
            </w:tcBorders>
            <w:vAlign w:val="center"/>
            <w:hideMark/>
          </w:tcPr>
          <w:p w14:paraId="26C1EC2B" w14:textId="77777777" w:rsidR="00F76FDD" w:rsidRPr="005B0B47" w:rsidRDefault="00F76FDD" w:rsidP="00F76FDD">
            <w:pPr>
              <w:spacing w:line="360" w:lineRule="auto"/>
              <w:ind w:firstLine="720"/>
              <w:jc w:val="both"/>
              <w:rPr>
                <w:lang w:val="sv-SE"/>
              </w:rPr>
            </w:pPr>
            <w:r w:rsidRPr="005B0B47">
              <w:rPr>
                <w:lang w:val="sv-SE"/>
              </w:rPr>
              <w:t>Adjective Rating</w:t>
            </w:r>
          </w:p>
        </w:tc>
      </w:tr>
      <w:tr w:rsidR="00F76FDD" w:rsidRPr="005B0B47" w14:paraId="27E1BF7D" w14:textId="77777777" w:rsidTr="00286AC9">
        <w:trPr>
          <w:trHeight w:val="411"/>
        </w:trPr>
        <w:tc>
          <w:tcPr>
            <w:tcW w:w="2622" w:type="dxa"/>
            <w:tcBorders>
              <w:top w:val="single" w:sz="4" w:space="0" w:color="auto"/>
              <w:left w:val="single" w:sz="4" w:space="0" w:color="auto"/>
              <w:bottom w:val="single" w:sz="4" w:space="0" w:color="auto"/>
              <w:right w:val="single" w:sz="4" w:space="0" w:color="auto"/>
            </w:tcBorders>
            <w:vAlign w:val="center"/>
            <w:hideMark/>
          </w:tcPr>
          <w:p w14:paraId="7A56DBD5" w14:textId="77777777" w:rsidR="00F76FDD" w:rsidRPr="005B0B47" w:rsidRDefault="00F76FDD" w:rsidP="00F76FDD">
            <w:pPr>
              <w:spacing w:line="360" w:lineRule="auto"/>
              <w:ind w:firstLine="720"/>
              <w:jc w:val="both"/>
              <w:rPr>
                <w:lang w:val="sv-SE"/>
              </w:rPr>
            </w:pPr>
            <w:r w:rsidRPr="005B0B47">
              <w:rPr>
                <w:lang w:val="sv-SE"/>
              </w:rPr>
              <w:t>81 - 100</w:t>
            </w:r>
          </w:p>
        </w:tc>
        <w:tc>
          <w:tcPr>
            <w:tcW w:w="2639" w:type="dxa"/>
            <w:tcBorders>
              <w:top w:val="single" w:sz="4" w:space="0" w:color="auto"/>
              <w:left w:val="single" w:sz="4" w:space="0" w:color="auto"/>
              <w:bottom w:val="single" w:sz="4" w:space="0" w:color="auto"/>
              <w:right w:val="single" w:sz="4" w:space="0" w:color="auto"/>
            </w:tcBorders>
            <w:vAlign w:val="center"/>
            <w:hideMark/>
          </w:tcPr>
          <w:p w14:paraId="713C684C" w14:textId="77777777" w:rsidR="00F76FDD" w:rsidRPr="005B0B47" w:rsidRDefault="00F76FDD" w:rsidP="00F76FDD">
            <w:pPr>
              <w:spacing w:line="360" w:lineRule="auto"/>
              <w:ind w:firstLine="720"/>
              <w:jc w:val="both"/>
              <w:rPr>
                <w:lang w:val="sv-SE"/>
              </w:rPr>
            </w:pPr>
            <w:r w:rsidRPr="005B0B47">
              <w:rPr>
                <w:lang w:val="sv-SE"/>
              </w:rPr>
              <w:t>A</w:t>
            </w:r>
          </w:p>
        </w:tc>
        <w:tc>
          <w:tcPr>
            <w:tcW w:w="2666" w:type="dxa"/>
            <w:tcBorders>
              <w:top w:val="single" w:sz="4" w:space="0" w:color="auto"/>
              <w:left w:val="single" w:sz="4" w:space="0" w:color="auto"/>
              <w:bottom w:val="single" w:sz="4" w:space="0" w:color="auto"/>
              <w:right w:val="single" w:sz="4" w:space="0" w:color="auto"/>
            </w:tcBorders>
            <w:vAlign w:val="center"/>
            <w:hideMark/>
          </w:tcPr>
          <w:p w14:paraId="357A176F" w14:textId="77777777" w:rsidR="00F76FDD" w:rsidRPr="005B0B47" w:rsidRDefault="00F76FDD" w:rsidP="00F76FDD">
            <w:pPr>
              <w:spacing w:line="360" w:lineRule="auto"/>
              <w:ind w:firstLine="720"/>
              <w:jc w:val="both"/>
              <w:rPr>
                <w:lang w:val="sv-SE"/>
              </w:rPr>
            </w:pPr>
            <w:r w:rsidRPr="005B0B47">
              <w:rPr>
                <w:lang w:val="sv-SE"/>
              </w:rPr>
              <w:t>Excellent</w:t>
            </w:r>
          </w:p>
        </w:tc>
      </w:tr>
      <w:tr w:rsidR="00F76FDD" w:rsidRPr="005B0B47" w14:paraId="48FD0562" w14:textId="77777777" w:rsidTr="00286AC9">
        <w:trPr>
          <w:trHeight w:val="417"/>
        </w:trPr>
        <w:tc>
          <w:tcPr>
            <w:tcW w:w="2622" w:type="dxa"/>
            <w:tcBorders>
              <w:top w:val="single" w:sz="4" w:space="0" w:color="auto"/>
              <w:left w:val="single" w:sz="4" w:space="0" w:color="auto"/>
              <w:bottom w:val="single" w:sz="4" w:space="0" w:color="auto"/>
              <w:right w:val="single" w:sz="4" w:space="0" w:color="auto"/>
            </w:tcBorders>
            <w:vAlign w:val="center"/>
            <w:hideMark/>
          </w:tcPr>
          <w:p w14:paraId="1A7BE0CD" w14:textId="77777777" w:rsidR="00F76FDD" w:rsidRPr="005B0B47" w:rsidRDefault="00F76FDD" w:rsidP="00F76FDD">
            <w:pPr>
              <w:spacing w:line="360" w:lineRule="auto"/>
              <w:ind w:firstLine="720"/>
              <w:jc w:val="both"/>
              <w:rPr>
                <w:lang w:val="sv-SE"/>
              </w:rPr>
            </w:pPr>
            <w:r w:rsidRPr="005B0B47">
              <w:rPr>
                <w:lang w:val="sv-SE"/>
              </w:rPr>
              <w:t>74 - 80</w:t>
            </w:r>
          </w:p>
        </w:tc>
        <w:tc>
          <w:tcPr>
            <w:tcW w:w="2639" w:type="dxa"/>
            <w:tcBorders>
              <w:top w:val="single" w:sz="4" w:space="0" w:color="auto"/>
              <w:left w:val="single" w:sz="4" w:space="0" w:color="auto"/>
              <w:bottom w:val="single" w:sz="4" w:space="0" w:color="auto"/>
              <w:right w:val="single" w:sz="4" w:space="0" w:color="auto"/>
            </w:tcBorders>
            <w:vAlign w:val="center"/>
            <w:hideMark/>
          </w:tcPr>
          <w:p w14:paraId="1D6BC967" w14:textId="77777777" w:rsidR="00F76FDD" w:rsidRPr="005B0B47" w:rsidRDefault="00F76FDD" w:rsidP="00F76FDD">
            <w:pPr>
              <w:spacing w:line="360" w:lineRule="auto"/>
              <w:ind w:firstLine="720"/>
              <w:jc w:val="both"/>
              <w:rPr>
                <w:lang w:val="sv-SE"/>
              </w:rPr>
            </w:pPr>
            <w:r w:rsidRPr="005B0B47">
              <w:rPr>
                <w:lang w:val="sv-SE"/>
              </w:rPr>
              <w:t>B</w:t>
            </w:r>
          </w:p>
        </w:tc>
        <w:tc>
          <w:tcPr>
            <w:tcW w:w="2666" w:type="dxa"/>
            <w:tcBorders>
              <w:top w:val="single" w:sz="4" w:space="0" w:color="auto"/>
              <w:left w:val="single" w:sz="4" w:space="0" w:color="auto"/>
              <w:bottom w:val="single" w:sz="4" w:space="0" w:color="auto"/>
              <w:right w:val="single" w:sz="4" w:space="0" w:color="auto"/>
            </w:tcBorders>
            <w:vAlign w:val="center"/>
            <w:hideMark/>
          </w:tcPr>
          <w:p w14:paraId="4B1A3F59" w14:textId="77777777" w:rsidR="00F76FDD" w:rsidRPr="005B0B47" w:rsidRDefault="00F76FDD" w:rsidP="00F76FDD">
            <w:pPr>
              <w:spacing w:line="360" w:lineRule="auto"/>
              <w:ind w:firstLine="720"/>
              <w:jc w:val="both"/>
              <w:rPr>
                <w:lang w:val="sv-SE"/>
              </w:rPr>
            </w:pPr>
            <w:r w:rsidRPr="005B0B47">
              <w:rPr>
                <w:lang w:val="sv-SE"/>
              </w:rPr>
              <w:t>Good</w:t>
            </w:r>
          </w:p>
        </w:tc>
      </w:tr>
      <w:tr w:rsidR="00F76FDD" w:rsidRPr="005B0B47" w14:paraId="618CDDB9" w14:textId="77777777" w:rsidTr="00286AC9">
        <w:trPr>
          <w:trHeight w:val="410"/>
        </w:trPr>
        <w:tc>
          <w:tcPr>
            <w:tcW w:w="2622" w:type="dxa"/>
            <w:tcBorders>
              <w:top w:val="single" w:sz="4" w:space="0" w:color="auto"/>
              <w:left w:val="single" w:sz="4" w:space="0" w:color="auto"/>
              <w:bottom w:val="single" w:sz="4" w:space="0" w:color="auto"/>
              <w:right w:val="single" w:sz="4" w:space="0" w:color="auto"/>
            </w:tcBorders>
            <w:vAlign w:val="center"/>
            <w:hideMark/>
          </w:tcPr>
          <w:p w14:paraId="2DC46874" w14:textId="77777777" w:rsidR="00F76FDD" w:rsidRPr="005B0B47" w:rsidRDefault="00F76FDD" w:rsidP="00F76FDD">
            <w:pPr>
              <w:spacing w:line="360" w:lineRule="auto"/>
              <w:ind w:firstLine="720"/>
              <w:jc w:val="both"/>
              <w:rPr>
                <w:lang w:val="sv-SE"/>
              </w:rPr>
            </w:pPr>
            <w:r w:rsidRPr="005B0B47">
              <w:rPr>
                <w:lang w:val="sv-SE"/>
              </w:rPr>
              <w:t>68 - 73</w:t>
            </w:r>
          </w:p>
        </w:tc>
        <w:tc>
          <w:tcPr>
            <w:tcW w:w="2639" w:type="dxa"/>
            <w:tcBorders>
              <w:top w:val="single" w:sz="4" w:space="0" w:color="auto"/>
              <w:left w:val="single" w:sz="4" w:space="0" w:color="auto"/>
              <w:bottom w:val="single" w:sz="4" w:space="0" w:color="auto"/>
              <w:right w:val="single" w:sz="4" w:space="0" w:color="auto"/>
            </w:tcBorders>
            <w:vAlign w:val="center"/>
            <w:hideMark/>
          </w:tcPr>
          <w:p w14:paraId="62E7FA89" w14:textId="77777777" w:rsidR="00F76FDD" w:rsidRPr="005B0B47" w:rsidRDefault="00F76FDD" w:rsidP="00F76FDD">
            <w:pPr>
              <w:spacing w:line="360" w:lineRule="auto"/>
              <w:ind w:firstLine="720"/>
              <w:jc w:val="both"/>
              <w:rPr>
                <w:lang w:val="sv-SE"/>
              </w:rPr>
            </w:pPr>
            <w:r w:rsidRPr="005B0B47">
              <w:rPr>
                <w:lang w:val="sv-SE"/>
              </w:rPr>
              <w:t>C</w:t>
            </w:r>
          </w:p>
        </w:tc>
        <w:tc>
          <w:tcPr>
            <w:tcW w:w="2666" w:type="dxa"/>
            <w:tcBorders>
              <w:top w:val="single" w:sz="4" w:space="0" w:color="auto"/>
              <w:left w:val="single" w:sz="4" w:space="0" w:color="auto"/>
              <w:bottom w:val="single" w:sz="4" w:space="0" w:color="auto"/>
              <w:right w:val="single" w:sz="4" w:space="0" w:color="auto"/>
            </w:tcBorders>
            <w:vAlign w:val="center"/>
            <w:hideMark/>
          </w:tcPr>
          <w:p w14:paraId="78835626" w14:textId="77777777" w:rsidR="00F76FDD" w:rsidRPr="005B0B47" w:rsidRDefault="00F76FDD" w:rsidP="00F76FDD">
            <w:pPr>
              <w:spacing w:line="360" w:lineRule="auto"/>
              <w:ind w:firstLine="720"/>
              <w:jc w:val="both"/>
              <w:rPr>
                <w:lang w:val="sv-SE"/>
              </w:rPr>
            </w:pPr>
            <w:r w:rsidRPr="005B0B47">
              <w:rPr>
                <w:lang w:val="sv-SE"/>
              </w:rPr>
              <w:t>Okay</w:t>
            </w:r>
          </w:p>
        </w:tc>
      </w:tr>
      <w:tr w:rsidR="00F76FDD" w:rsidRPr="005B0B47" w14:paraId="5C39D850" w14:textId="77777777" w:rsidTr="00286AC9">
        <w:trPr>
          <w:trHeight w:val="415"/>
        </w:trPr>
        <w:tc>
          <w:tcPr>
            <w:tcW w:w="2622" w:type="dxa"/>
            <w:tcBorders>
              <w:top w:val="single" w:sz="4" w:space="0" w:color="auto"/>
              <w:left w:val="single" w:sz="4" w:space="0" w:color="auto"/>
              <w:bottom w:val="single" w:sz="4" w:space="0" w:color="auto"/>
              <w:right w:val="single" w:sz="4" w:space="0" w:color="auto"/>
            </w:tcBorders>
            <w:vAlign w:val="center"/>
            <w:hideMark/>
          </w:tcPr>
          <w:p w14:paraId="7422EE07" w14:textId="77777777" w:rsidR="00F76FDD" w:rsidRPr="005B0B47" w:rsidRDefault="00F76FDD" w:rsidP="00F76FDD">
            <w:pPr>
              <w:spacing w:line="360" w:lineRule="auto"/>
              <w:ind w:firstLine="720"/>
              <w:jc w:val="both"/>
              <w:rPr>
                <w:lang w:val="sv-SE"/>
              </w:rPr>
            </w:pPr>
            <w:r w:rsidRPr="005B0B47">
              <w:rPr>
                <w:lang w:val="sv-SE"/>
              </w:rPr>
              <w:t>51 - 67</w:t>
            </w:r>
          </w:p>
        </w:tc>
        <w:tc>
          <w:tcPr>
            <w:tcW w:w="2639" w:type="dxa"/>
            <w:tcBorders>
              <w:top w:val="single" w:sz="4" w:space="0" w:color="auto"/>
              <w:left w:val="single" w:sz="4" w:space="0" w:color="auto"/>
              <w:bottom w:val="single" w:sz="4" w:space="0" w:color="auto"/>
              <w:right w:val="single" w:sz="4" w:space="0" w:color="auto"/>
            </w:tcBorders>
            <w:vAlign w:val="center"/>
            <w:hideMark/>
          </w:tcPr>
          <w:p w14:paraId="7B126AFD" w14:textId="77777777" w:rsidR="00F76FDD" w:rsidRPr="005B0B47" w:rsidRDefault="00F76FDD" w:rsidP="00F76FDD">
            <w:pPr>
              <w:spacing w:line="360" w:lineRule="auto"/>
              <w:ind w:firstLine="720"/>
              <w:jc w:val="both"/>
              <w:rPr>
                <w:lang w:val="sv-SE"/>
              </w:rPr>
            </w:pPr>
            <w:r w:rsidRPr="005B0B47">
              <w:rPr>
                <w:lang w:val="sv-SE"/>
              </w:rPr>
              <w:t>D</w:t>
            </w:r>
          </w:p>
        </w:tc>
        <w:tc>
          <w:tcPr>
            <w:tcW w:w="2666" w:type="dxa"/>
            <w:tcBorders>
              <w:top w:val="single" w:sz="4" w:space="0" w:color="auto"/>
              <w:left w:val="single" w:sz="4" w:space="0" w:color="auto"/>
              <w:bottom w:val="single" w:sz="4" w:space="0" w:color="auto"/>
              <w:right w:val="single" w:sz="4" w:space="0" w:color="auto"/>
            </w:tcBorders>
            <w:vAlign w:val="center"/>
            <w:hideMark/>
          </w:tcPr>
          <w:p w14:paraId="0C9F7435" w14:textId="77777777" w:rsidR="00F76FDD" w:rsidRPr="005B0B47" w:rsidRDefault="00F76FDD" w:rsidP="00F76FDD">
            <w:pPr>
              <w:spacing w:line="360" w:lineRule="auto"/>
              <w:ind w:firstLine="720"/>
              <w:jc w:val="both"/>
              <w:rPr>
                <w:lang w:val="sv-SE"/>
              </w:rPr>
            </w:pPr>
            <w:r w:rsidRPr="005B0B47">
              <w:rPr>
                <w:lang w:val="sv-SE"/>
              </w:rPr>
              <w:t>Poor</w:t>
            </w:r>
          </w:p>
        </w:tc>
      </w:tr>
      <w:tr w:rsidR="00F76FDD" w:rsidRPr="005B0B47" w14:paraId="0AD3691F" w14:textId="77777777" w:rsidTr="00286AC9">
        <w:trPr>
          <w:trHeight w:val="421"/>
        </w:trPr>
        <w:tc>
          <w:tcPr>
            <w:tcW w:w="2622" w:type="dxa"/>
            <w:tcBorders>
              <w:top w:val="single" w:sz="4" w:space="0" w:color="auto"/>
              <w:left w:val="single" w:sz="4" w:space="0" w:color="auto"/>
              <w:bottom w:val="single" w:sz="4" w:space="0" w:color="auto"/>
              <w:right w:val="single" w:sz="4" w:space="0" w:color="auto"/>
            </w:tcBorders>
            <w:vAlign w:val="center"/>
            <w:hideMark/>
          </w:tcPr>
          <w:p w14:paraId="322C64B5" w14:textId="77777777" w:rsidR="00F76FDD" w:rsidRPr="005B0B47" w:rsidRDefault="00F76FDD" w:rsidP="00F76FDD">
            <w:pPr>
              <w:spacing w:line="360" w:lineRule="auto"/>
              <w:ind w:firstLine="720"/>
              <w:jc w:val="both"/>
              <w:rPr>
                <w:lang w:val="sv-SE"/>
              </w:rPr>
            </w:pPr>
            <w:r w:rsidRPr="005B0B47">
              <w:rPr>
                <w:lang w:val="sv-SE"/>
              </w:rPr>
              <w:t>0 - 50</w:t>
            </w:r>
          </w:p>
        </w:tc>
        <w:tc>
          <w:tcPr>
            <w:tcW w:w="2639" w:type="dxa"/>
            <w:tcBorders>
              <w:top w:val="single" w:sz="4" w:space="0" w:color="auto"/>
              <w:left w:val="single" w:sz="4" w:space="0" w:color="auto"/>
              <w:bottom w:val="single" w:sz="4" w:space="0" w:color="auto"/>
              <w:right w:val="single" w:sz="4" w:space="0" w:color="auto"/>
            </w:tcBorders>
            <w:vAlign w:val="center"/>
            <w:hideMark/>
          </w:tcPr>
          <w:p w14:paraId="6C203FF4" w14:textId="77777777" w:rsidR="00F76FDD" w:rsidRPr="005B0B47" w:rsidRDefault="00F76FDD" w:rsidP="00F76FDD">
            <w:pPr>
              <w:spacing w:line="360" w:lineRule="auto"/>
              <w:ind w:firstLine="720"/>
              <w:jc w:val="both"/>
              <w:rPr>
                <w:lang w:val="sv-SE"/>
              </w:rPr>
            </w:pPr>
            <w:r w:rsidRPr="005B0B47">
              <w:rPr>
                <w:lang w:val="sv-SE"/>
              </w:rPr>
              <w:t>F</w:t>
            </w:r>
          </w:p>
        </w:tc>
        <w:tc>
          <w:tcPr>
            <w:tcW w:w="2666" w:type="dxa"/>
            <w:tcBorders>
              <w:top w:val="single" w:sz="4" w:space="0" w:color="auto"/>
              <w:left w:val="single" w:sz="4" w:space="0" w:color="auto"/>
              <w:bottom w:val="single" w:sz="4" w:space="0" w:color="auto"/>
              <w:right w:val="single" w:sz="4" w:space="0" w:color="auto"/>
            </w:tcBorders>
            <w:vAlign w:val="center"/>
            <w:hideMark/>
          </w:tcPr>
          <w:p w14:paraId="2C42696E" w14:textId="77777777" w:rsidR="00F76FDD" w:rsidRPr="005B0B47" w:rsidRDefault="00F76FDD" w:rsidP="00F76FDD">
            <w:pPr>
              <w:spacing w:line="360" w:lineRule="auto"/>
              <w:ind w:firstLine="720"/>
              <w:jc w:val="both"/>
              <w:rPr>
                <w:lang w:val="sv-SE"/>
              </w:rPr>
            </w:pPr>
            <w:r w:rsidRPr="005B0B47">
              <w:rPr>
                <w:lang w:val="sv-SE"/>
              </w:rPr>
              <w:t>Awful</w:t>
            </w:r>
          </w:p>
        </w:tc>
      </w:tr>
    </w:tbl>
    <w:p w14:paraId="7E031117" w14:textId="7EE77516" w:rsidR="00286AC9" w:rsidRPr="005B0B47" w:rsidRDefault="00286AC9" w:rsidP="00286AC9">
      <w:pPr>
        <w:pStyle w:val="Caption"/>
        <w:keepNext/>
        <w:jc w:val="center"/>
        <w:rPr>
          <w:color w:val="auto"/>
          <w:sz w:val="22"/>
          <w:szCs w:val="22"/>
        </w:rPr>
      </w:pPr>
      <w:bookmarkStart w:id="52" w:name="_Toc210929033"/>
      <w:r w:rsidRPr="005B0B47">
        <w:rPr>
          <w:i w:val="0"/>
          <w:iCs w:val="0"/>
          <w:color w:val="auto"/>
          <w:sz w:val="22"/>
          <w:szCs w:val="22"/>
        </w:rPr>
        <w:t>Tabel 2.</w:t>
      </w:r>
      <w:r w:rsidRPr="005B0B47">
        <w:rPr>
          <w:i w:val="0"/>
          <w:iCs w:val="0"/>
          <w:color w:val="auto"/>
          <w:sz w:val="22"/>
          <w:szCs w:val="22"/>
        </w:rPr>
        <w:fldChar w:fldCharType="begin"/>
      </w:r>
      <w:r w:rsidRPr="005B0B47">
        <w:rPr>
          <w:i w:val="0"/>
          <w:iCs w:val="0"/>
          <w:color w:val="auto"/>
          <w:sz w:val="22"/>
          <w:szCs w:val="22"/>
        </w:rPr>
        <w:instrText xml:space="preserve"> SEQ Tabel_2. \* ARABIC </w:instrText>
      </w:r>
      <w:r w:rsidRPr="005B0B47">
        <w:rPr>
          <w:i w:val="0"/>
          <w:iCs w:val="0"/>
          <w:color w:val="auto"/>
          <w:sz w:val="22"/>
          <w:szCs w:val="22"/>
        </w:rPr>
        <w:fldChar w:fldCharType="separate"/>
      </w:r>
      <w:r w:rsidRPr="005B0B47">
        <w:rPr>
          <w:i w:val="0"/>
          <w:iCs w:val="0"/>
          <w:noProof/>
          <w:color w:val="auto"/>
          <w:sz w:val="22"/>
          <w:szCs w:val="22"/>
        </w:rPr>
        <w:t>9</w:t>
      </w:r>
      <w:r w:rsidRPr="005B0B47">
        <w:rPr>
          <w:i w:val="0"/>
          <w:iCs w:val="0"/>
          <w:color w:val="auto"/>
          <w:sz w:val="22"/>
          <w:szCs w:val="22"/>
        </w:rPr>
        <w:fldChar w:fldCharType="end"/>
      </w:r>
      <w:r w:rsidRPr="005B0B47">
        <w:rPr>
          <w:color w:val="auto"/>
          <w:sz w:val="22"/>
          <w:szCs w:val="22"/>
        </w:rPr>
        <w:t xml:space="preserve"> </w:t>
      </w:r>
      <w:r w:rsidRPr="005B0B47">
        <w:rPr>
          <w:i w:val="0"/>
          <w:iCs w:val="0"/>
          <w:color w:val="auto"/>
          <w:sz w:val="22"/>
          <w:szCs w:val="22"/>
        </w:rPr>
        <w:t>Skor rata-rata</w:t>
      </w:r>
      <w:r w:rsidRPr="005B0B47">
        <w:rPr>
          <w:color w:val="auto"/>
          <w:sz w:val="22"/>
          <w:szCs w:val="22"/>
        </w:rPr>
        <w:t xml:space="preserve"> SUS</w:t>
      </w:r>
      <w:bookmarkEnd w:id="52"/>
    </w:p>
    <w:tbl>
      <w:tblPr>
        <w:tblStyle w:val="TableGrid"/>
        <w:tblW w:w="0" w:type="auto"/>
        <w:tblLook w:val="04A0" w:firstRow="1" w:lastRow="0" w:firstColumn="1" w:lastColumn="0" w:noHBand="0" w:noVBand="1"/>
      </w:tblPr>
      <w:tblGrid>
        <w:gridCol w:w="3941"/>
        <w:gridCol w:w="3986"/>
      </w:tblGrid>
      <w:tr w:rsidR="00F76FDD" w:rsidRPr="005B0B47" w14:paraId="69405FEC" w14:textId="77777777" w:rsidTr="00286AC9">
        <w:trPr>
          <w:trHeight w:val="454"/>
        </w:trPr>
        <w:tc>
          <w:tcPr>
            <w:tcW w:w="3941" w:type="dxa"/>
            <w:tcBorders>
              <w:top w:val="single" w:sz="4" w:space="0" w:color="auto"/>
              <w:left w:val="single" w:sz="4" w:space="0" w:color="auto"/>
              <w:bottom w:val="single" w:sz="4" w:space="0" w:color="auto"/>
              <w:right w:val="single" w:sz="4" w:space="0" w:color="auto"/>
            </w:tcBorders>
            <w:vAlign w:val="center"/>
            <w:hideMark/>
          </w:tcPr>
          <w:p w14:paraId="6E92B2A2" w14:textId="77777777" w:rsidR="00F76FDD" w:rsidRPr="005B0B47" w:rsidRDefault="00F76FDD" w:rsidP="00286AC9">
            <w:pPr>
              <w:spacing w:line="360" w:lineRule="auto"/>
              <w:jc w:val="center"/>
              <w:rPr>
                <w:lang w:val="sv-SE"/>
              </w:rPr>
            </w:pPr>
            <w:r w:rsidRPr="005B0B47">
              <w:rPr>
                <w:lang w:val="sv-SE"/>
              </w:rPr>
              <w:t>Skor rata-rata SUS</w:t>
            </w:r>
          </w:p>
        </w:tc>
        <w:tc>
          <w:tcPr>
            <w:tcW w:w="3986" w:type="dxa"/>
            <w:tcBorders>
              <w:top w:val="single" w:sz="4" w:space="0" w:color="auto"/>
              <w:left w:val="single" w:sz="4" w:space="0" w:color="auto"/>
              <w:bottom w:val="single" w:sz="4" w:space="0" w:color="auto"/>
              <w:right w:val="single" w:sz="4" w:space="0" w:color="auto"/>
            </w:tcBorders>
            <w:vAlign w:val="center"/>
            <w:hideMark/>
          </w:tcPr>
          <w:p w14:paraId="0CDBD9D4" w14:textId="77777777" w:rsidR="00F76FDD" w:rsidRPr="005B0B47" w:rsidRDefault="00F76FDD" w:rsidP="00286AC9">
            <w:pPr>
              <w:spacing w:line="360" w:lineRule="auto"/>
              <w:jc w:val="center"/>
              <w:rPr>
                <w:lang w:val="sv-SE"/>
              </w:rPr>
            </w:pPr>
            <w:r w:rsidRPr="005B0B47">
              <w:rPr>
                <w:lang w:val="sv-SE"/>
              </w:rPr>
              <w:t>Arti Skor</w:t>
            </w:r>
          </w:p>
        </w:tc>
      </w:tr>
      <w:tr w:rsidR="00F76FDD" w:rsidRPr="005B0B47" w14:paraId="132840F2" w14:textId="77777777" w:rsidTr="00286AC9">
        <w:trPr>
          <w:trHeight w:val="418"/>
        </w:trPr>
        <w:tc>
          <w:tcPr>
            <w:tcW w:w="3941" w:type="dxa"/>
            <w:tcBorders>
              <w:top w:val="single" w:sz="4" w:space="0" w:color="auto"/>
              <w:left w:val="single" w:sz="4" w:space="0" w:color="auto"/>
              <w:bottom w:val="single" w:sz="4" w:space="0" w:color="auto"/>
              <w:right w:val="single" w:sz="4" w:space="0" w:color="auto"/>
            </w:tcBorders>
            <w:vAlign w:val="center"/>
            <w:hideMark/>
          </w:tcPr>
          <w:p w14:paraId="65ACCCA1" w14:textId="77777777" w:rsidR="00F76FDD" w:rsidRPr="005B0B47" w:rsidRDefault="00F76FDD" w:rsidP="00286AC9">
            <w:pPr>
              <w:spacing w:line="360" w:lineRule="auto"/>
              <w:jc w:val="center"/>
              <w:rPr>
                <w:lang w:val="sv-SE"/>
              </w:rPr>
            </w:pPr>
            <w:r w:rsidRPr="005B0B47">
              <w:rPr>
                <w:lang w:val="sv-SE"/>
              </w:rPr>
              <w:t>0 – 50</w:t>
            </w:r>
          </w:p>
        </w:tc>
        <w:tc>
          <w:tcPr>
            <w:tcW w:w="3986" w:type="dxa"/>
            <w:tcBorders>
              <w:top w:val="single" w:sz="4" w:space="0" w:color="auto"/>
              <w:left w:val="single" w:sz="4" w:space="0" w:color="auto"/>
              <w:bottom w:val="single" w:sz="4" w:space="0" w:color="auto"/>
              <w:right w:val="single" w:sz="4" w:space="0" w:color="auto"/>
            </w:tcBorders>
            <w:vAlign w:val="center"/>
            <w:hideMark/>
          </w:tcPr>
          <w:p w14:paraId="31332BE8" w14:textId="77777777" w:rsidR="00F76FDD" w:rsidRPr="005B0B47" w:rsidRDefault="00F76FDD" w:rsidP="00286AC9">
            <w:pPr>
              <w:spacing w:line="360" w:lineRule="auto"/>
              <w:jc w:val="center"/>
              <w:rPr>
                <w:i/>
                <w:iCs/>
                <w:lang w:val="sv-SE"/>
              </w:rPr>
            </w:pPr>
            <w:r w:rsidRPr="005B0B47">
              <w:rPr>
                <w:i/>
                <w:iCs/>
                <w:lang w:val="sv-SE"/>
              </w:rPr>
              <w:t>Not Acceptable</w:t>
            </w:r>
          </w:p>
        </w:tc>
      </w:tr>
      <w:tr w:rsidR="00F76FDD" w:rsidRPr="005B0B47" w14:paraId="22779F8C" w14:textId="77777777" w:rsidTr="00286AC9">
        <w:trPr>
          <w:trHeight w:val="424"/>
        </w:trPr>
        <w:tc>
          <w:tcPr>
            <w:tcW w:w="3941" w:type="dxa"/>
            <w:tcBorders>
              <w:top w:val="single" w:sz="4" w:space="0" w:color="auto"/>
              <w:left w:val="single" w:sz="4" w:space="0" w:color="auto"/>
              <w:bottom w:val="single" w:sz="4" w:space="0" w:color="auto"/>
              <w:right w:val="single" w:sz="4" w:space="0" w:color="auto"/>
            </w:tcBorders>
            <w:vAlign w:val="center"/>
            <w:hideMark/>
          </w:tcPr>
          <w:p w14:paraId="0A503957" w14:textId="77777777" w:rsidR="00F76FDD" w:rsidRPr="005B0B47" w:rsidRDefault="00F76FDD" w:rsidP="00286AC9">
            <w:pPr>
              <w:spacing w:line="360" w:lineRule="auto"/>
              <w:jc w:val="center"/>
              <w:rPr>
                <w:lang w:val="sv-SE"/>
              </w:rPr>
            </w:pPr>
            <w:r w:rsidRPr="005B0B47">
              <w:rPr>
                <w:lang w:val="sv-SE"/>
              </w:rPr>
              <w:t>51 – 71</w:t>
            </w:r>
          </w:p>
        </w:tc>
        <w:tc>
          <w:tcPr>
            <w:tcW w:w="3986" w:type="dxa"/>
            <w:tcBorders>
              <w:top w:val="single" w:sz="4" w:space="0" w:color="auto"/>
              <w:left w:val="single" w:sz="4" w:space="0" w:color="auto"/>
              <w:bottom w:val="single" w:sz="4" w:space="0" w:color="auto"/>
              <w:right w:val="single" w:sz="4" w:space="0" w:color="auto"/>
            </w:tcBorders>
            <w:vAlign w:val="center"/>
            <w:hideMark/>
          </w:tcPr>
          <w:p w14:paraId="42B485A3" w14:textId="77777777" w:rsidR="00F76FDD" w:rsidRPr="005B0B47" w:rsidRDefault="00F76FDD" w:rsidP="00286AC9">
            <w:pPr>
              <w:spacing w:line="360" w:lineRule="auto"/>
              <w:jc w:val="center"/>
              <w:rPr>
                <w:i/>
                <w:iCs/>
                <w:lang w:val="sv-SE"/>
              </w:rPr>
            </w:pPr>
            <w:r w:rsidRPr="005B0B47">
              <w:rPr>
                <w:i/>
                <w:iCs/>
                <w:lang w:val="sv-SE"/>
              </w:rPr>
              <w:t>Marginal</w:t>
            </w:r>
          </w:p>
        </w:tc>
      </w:tr>
      <w:tr w:rsidR="00F76FDD" w:rsidRPr="005B0B47" w14:paraId="36A77827" w14:textId="77777777" w:rsidTr="00286AC9">
        <w:trPr>
          <w:trHeight w:val="416"/>
        </w:trPr>
        <w:tc>
          <w:tcPr>
            <w:tcW w:w="3941" w:type="dxa"/>
            <w:tcBorders>
              <w:top w:val="single" w:sz="4" w:space="0" w:color="auto"/>
              <w:left w:val="single" w:sz="4" w:space="0" w:color="auto"/>
              <w:bottom w:val="single" w:sz="4" w:space="0" w:color="auto"/>
              <w:right w:val="single" w:sz="4" w:space="0" w:color="auto"/>
            </w:tcBorders>
            <w:vAlign w:val="center"/>
            <w:hideMark/>
          </w:tcPr>
          <w:p w14:paraId="623095D3" w14:textId="77777777" w:rsidR="00F76FDD" w:rsidRPr="005B0B47" w:rsidRDefault="00F76FDD" w:rsidP="00286AC9">
            <w:pPr>
              <w:spacing w:line="360" w:lineRule="auto"/>
              <w:jc w:val="center"/>
              <w:rPr>
                <w:lang w:val="sv-SE"/>
              </w:rPr>
            </w:pPr>
            <w:r w:rsidRPr="005B0B47">
              <w:rPr>
                <w:lang w:val="sv-SE"/>
              </w:rPr>
              <w:t>72 – 100</w:t>
            </w:r>
          </w:p>
        </w:tc>
        <w:tc>
          <w:tcPr>
            <w:tcW w:w="3986" w:type="dxa"/>
            <w:tcBorders>
              <w:top w:val="single" w:sz="4" w:space="0" w:color="auto"/>
              <w:left w:val="single" w:sz="4" w:space="0" w:color="auto"/>
              <w:bottom w:val="single" w:sz="4" w:space="0" w:color="auto"/>
              <w:right w:val="single" w:sz="4" w:space="0" w:color="auto"/>
            </w:tcBorders>
            <w:vAlign w:val="center"/>
            <w:hideMark/>
          </w:tcPr>
          <w:p w14:paraId="7CF0A2EE" w14:textId="77777777" w:rsidR="00F76FDD" w:rsidRPr="005B0B47" w:rsidRDefault="00F76FDD" w:rsidP="00286AC9">
            <w:pPr>
              <w:spacing w:line="360" w:lineRule="auto"/>
              <w:jc w:val="center"/>
              <w:rPr>
                <w:i/>
                <w:iCs/>
                <w:lang w:val="sv-SE"/>
              </w:rPr>
            </w:pPr>
            <w:r w:rsidRPr="005B0B47">
              <w:rPr>
                <w:i/>
                <w:iCs/>
                <w:lang w:val="sv-SE"/>
              </w:rPr>
              <w:t>Acceptable</w:t>
            </w:r>
          </w:p>
        </w:tc>
      </w:tr>
    </w:tbl>
    <w:p w14:paraId="38244019" w14:textId="4EB18289" w:rsidR="00F76FDD" w:rsidRPr="005B0B47" w:rsidRDefault="00F76FDD" w:rsidP="00286AC9">
      <w:pPr>
        <w:ind w:firstLine="720"/>
        <w:jc w:val="both"/>
        <w:rPr>
          <w:lang w:val="id-ID"/>
        </w:rPr>
      </w:pPr>
      <w:r w:rsidRPr="005B0B47">
        <w:rPr>
          <w:lang w:val="id-ID"/>
        </w:rPr>
        <w:t>Tingkat penerimaan (</w:t>
      </w:r>
      <w:proofErr w:type="spellStart"/>
      <w:r w:rsidRPr="005B0B47">
        <w:rPr>
          <w:i/>
          <w:iCs/>
          <w:lang w:val="id-ID"/>
        </w:rPr>
        <w:t>acceptability</w:t>
      </w:r>
      <w:proofErr w:type="spellEnd"/>
      <w:r w:rsidRPr="005B0B47">
        <w:rPr>
          <w:lang w:val="id-ID"/>
        </w:rPr>
        <w:t>) produk atau sistem oleh pengguna ditentukan oleh skor rata-rata yang dihasilkan dari pengujian yang dilakukan menggunakan Skala Kesesuaian Sistem (</w:t>
      </w:r>
      <w:r w:rsidRPr="005B0B47">
        <w:rPr>
          <w:i/>
          <w:iCs/>
          <w:lang w:val="id-ID"/>
        </w:rPr>
        <w:t>SUS</w:t>
      </w:r>
      <w:r w:rsidRPr="005B0B47">
        <w:rPr>
          <w:lang w:val="id-ID"/>
        </w:rPr>
        <w:t>). Berdasarkan Tabel 2.</w:t>
      </w:r>
      <w:r w:rsidR="000D0221">
        <w:rPr>
          <w:lang w:val="id-ID"/>
        </w:rPr>
        <w:t>9</w:t>
      </w:r>
      <w:r w:rsidRPr="005B0B47">
        <w:rPr>
          <w:lang w:val="id-ID"/>
        </w:rPr>
        <w:t xml:space="preserve"> </w:t>
      </w:r>
      <w:proofErr w:type="spellStart"/>
      <w:r w:rsidRPr="005B0B47">
        <w:rPr>
          <w:i/>
          <w:iCs/>
          <w:lang w:val="id-ID"/>
        </w:rPr>
        <w:t>Acceptability</w:t>
      </w:r>
      <w:proofErr w:type="spellEnd"/>
      <w:r w:rsidRPr="005B0B47">
        <w:rPr>
          <w:i/>
          <w:iCs/>
          <w:lang w:val="id-ID"/>
        </w:rPr>
        <w:t xml:space="preserve"> </w:t>
      </w:r>
      <w:proofErr w:type="spellStart"/>
      <w:r w:rsidRPr="005B0B47">
        <w:rPr>
          <w:i/>
          <w:iCs/>
          <w:lang w:val="id-ID"/>
        </w:rPr>
        <w:t>Range</w:t>
      </w:r>
      <w:proofErr w:type="spellEnd"/>
      <w:r w:rsidRPr="005B0B47">
        <w:rPr>
          <w:lang w:val="id-ID"/>
        </w:rPr>
        <w:t xml:space="preserve">, sistem dengan skor rata-rata antara 0 - 50 dikategorikan sebagai </w:t>
      </w:r>
      <w:r w:rsidRPr="005B0B47">
        <w:rPr>
          <w:i/>
          <w:iCs/>
          <w:lang w:val="id-ID"/>
        </w:rPr>
        <w:t>Not</w:t>
      </w:r>
      <w:r w:rsidRPr="005B0B47">
        <w:rPr>
          <w:lang w:val="id-ID"/>
        </w:rPr>
        <w:t xml:space="preserve"> </w:t>
      </w:r>
      <w:proofErr w:type="spellStart"/>
      <w:r w:rsidRPr="005B0B47">
        <w:rPr>
          <w:i/>
          <w:iCs/>
          <w:lang w:val="id-ID"/>
        </w:rPr>
        <w:t>Acceptable</w:t>
      </w:r>
      <w:proofErr w:type="spellEnd"/>
      <w:r w:rsidRPr="005B0B47">
        <w:rPr>
          <w:lang w:val="id-ID"/>
        </w:rPr>
        <w:t xml:space="preserve">, yang berarti sistem tidak diterima oleh pengguna. Jika skor rata-rata berkisar antara 51 - 71, sistem termasuk dalam kategori Marginal, yang menunjukkan bahwa penerimaan badan sistem masih diragukan dan perlu diperbaiki. Jika skor rata-rata berkisar antara 72 - 100, sistem termasuk dalam kategori </w:t>
      </w:r>
      <w:proofErr w:type="spellStart"/>
      <w:r w:rsidRPr="005B0B47">
        <w:rPr>
          <w:i/>
          <w:iCs/>
          <w:lang w:val="id-ID"/>
        </w:rPr>
        <w:t>Acceptable</w:t>
      </w:r>
      <w:proofErr w:type="spellEnd"/>
      <w:r w:rsidRPr="005B0B47">
        <w:rPr>
          <w:lang w:val="id-ID"/>
        </w:rPr>
        <w:t>, yang menunjukkan bahwa sistem dapat diterima dengan baik oleh pengguna dan memiliki tingkat kegunaan yang memadai.</w:t>
      </w:r>
    </w:p>
    <w:p w14:paraId="797E33F7" w14:textId="77777777" w:rsidR="00DA6D4A" w:rsidRPr="005B0B47" w:rsidRDefault="00DA6D4A">
      <w:pPr>
        <w:rPr>
          <w:i/>
        </w:rPr>
      </w:pPr>
      <w:r w:rsidRPr="005B0B47">
        <w:rPr>
          <w:i/>
        </w:rPr>
        <w:br w:type="page"/>
      </w:r>
    </w:p>
    <w:p w14:paraId="58DB2193" w14:textId="2CCE1812" w:rsidR="00E16F9B" w:rsidRPr="005B0B47" w:rsidRDefault="007A1187" w:rsidP="007A1187">
      <w:pPr>
        <w:jc w:val="center"/>
        <w:rPr>
          <w:ins w:id="53" w:author="I DEWA NYOMAN MAHAYASA WIBAWA" w:date="2025-10-02T19:41:00Z"/>
        </w:rPr>
        <w:sectPr w:rsidR="00E16F9B" w:rsidRPr="005B0B47" w:rsidSect="00D47546">
          <w:headerReference w:type="first" r:id="rId59"/>
          <w:footerReference w:type="first" r:id="rId60"/>
          <w:pgSz w:w="11906" w:h="16838" w:code="9"/>
          <w:pgMar w:top="1701" w:right="1701" w:bottom="1701" w:left="2268" w:header="720" w:footer="720" w:gutter="0"/>
          <w:cols w:space="720"/>
          <w:titlePg/>
        </w:sectPr>
      </w:pPr>
      <w:r w:rsidRPr="005B0B47">
        <w:rPr>
          <w:i/>
        </w:rPr>
        <w:t>Halaman ini sengaja dikosongkan</w:t>
      </w:r>
      <w:r w:rsidRPr="005B0B47">
        <w:rPr>
          <w:i/>
        </w:rPr>
        <w:br/>
      </w:r>
    </w:p>
    <w:p w14:paraId="5FCB9CF3" w14:textId="21510C5E" w:rsidR="008F152A" w:rsidRPr="005B0B47" w:rsidRDefault="00000000" w:rsidP="007A1187">
      <w:pPr>
        <w:pStyle w:val="Heading1"/>
        <w:ind w:right="-1" w:firstLine="142"/>
        <w:jc w:val="center"/>
      </w:pPr>
      <w:bookmarkStart w:id="54" w:name="_Toc210928962"/>
      <w:r w:rsidRPr="005B0B47">
        <w:t>BAB III</w:t>
      </w:r>
      <w:r w:rsidRPr="005B0B47">
        <w:br/>
      </w:r>
      <w:r w:rsidRPr="005B0B47">
        <w:tab/>
        <w:t>METODE PENELITIAN</w:t>
      </w:r>
      <w:bookmarkEnd w:id="54"/>
    </w:p>
    <w:p w14:paraId="61BB2B35" w14:textId="77777777" w:rsidR="008F152A" w:rsidRPr="005B0B47" w:rsidRDefault="008F152A" w:rsidP="00FA62F9"/>
    <w:p w14:paraId="70383816" w14:textId="0E0DF9B4" w:rsidR="00062B37" w:rsidRPr="005B0B47" w:rsidRDefault="00000000" w:rsidP="00FA62F9">
      <w:pPr>
        <w:ind w:firstLine="720"/>
        <w:jc w:val="both"/>
      </w:pPr>
      <w:r w:rsidRPr="005B0B47">
        <w:t>Tahapan dari penelitian yang akan dilakukan dirancang dengan harapan dapat membantu pelaksanaan penelitian agar lebih terstruktur dan sistematis. Tahapan penelitian dijabarkan pada gambar diagram di bawah ini:</w:t>
      </w:r>
    </w:p>
    <w:p w14:paraId="73013CA7" w14:textId="77777777" w:rsidR="00286AC9" w:rsidRPr="005B0B47" w:rsidRDefault="00000000" w:rsidP="00286AC9">
      <w:pPr>
        <w:keepNext/>
        <w:jc w:val="center"/>
      </w:pPr>
      <w:r w:rsidRPr="005B0B47">
        <w:rPr>
          <w:noProof/>
        </w:rPr>
        <w:drawing>
          <wp:inline distT="114300" distB="114300" distL="114300" distR="114300" wp14:anchorId="34352B92" wp14:editId="76D5541B">
            <wp:extent cx="2571750" cy="1771650"/>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1"/>
                    <a:srcRect/>
                    <a:stretch>
                      <a:fillRect/>
                    </a:stretch>
                  </pic:blipFill>
                  <pic:spPr>
                    <a:xfrm>
                      <a:off x="0" y="0"/>
                      <a:ext cx="2571750" cy="1771650"/>
                    </a:xfrm>
                    <a:prstGeom prst="rect">
                      <a:avLst/>
                    </a:prstGeom>
                    <a:ln/>
                  </pic:spPr>
                </pic:pic>
              </a:graphicData>
            </a:graphic>
          </wp:inline>
        </w:drawing>
      </w:r>
    </w:p>
    <w:p w14:paraId="37CC9BCE" w14:textId="10E6BF98" w:rsidR="00062B37" w:rsidRPr="005B0B47" w:rsidRDefault="00286AC9" w:rsidP="00286AC9">
      <w:pPr>
        <w:pStyle w:val="Caption"/>
        <w:jc w:val="center"/>
        <w:rPr>
          <w:color w:val="auto"/>
          <w:sz w:val="22"/>
          <w:szCs w:val="22"/>
        </w:rPr>
      </w:pPr>
      <w:bookmarkStart w:id="55" w:name="_Toc210929376"/>
      <w:r w:rsidRPr="005B0B47">
        <w:rPr>
          <w:i w:val="0"/>
          <w:iCs w:val="0"/>
          <w:color w:val="auto"/>
          <w:sz w:val="22"/>
          <w:szCs w:val="22"/>
        </w:rPr>
        <w:t>Gambar 3.</w:t>
      </w:r>
      <w:r w:rsidRPr="005B0B47">
        <w:rPr>
          <w:i w:val="0"/>
          <w:iCs w:val="0"/>
          <w:color w:val="auto"/>
          <w:sz w:val="22"/>
          <w:szCs w:val="22"/>
        </w:rPr>
        <w:fldChar w:fldCharType="begin"/>
      </w:r>
      <w:r w:rsidRPr="005B0B47">
        <w:rPr>
          <w:i w:val="0"/>
          <w:iCs w:val="0"/>
          <w:color w:val="auto"/>
          <w:sz w:val="22"/>
          <w:szCs w:val="22"/>
        </w:rPr>
        <w:instrText xml:space="preserve"> SEQ Gambar_3. \* ARABIC </w:instrText>
      </w:r>
      <w:r w:rsidRPr="005B0B47">
        <w:rPr>
          <w:i w:val="0"/>
          <w:iCs w:val="0"/>
          <w:color w:val="auto"/>
          <w:sz w:val="22"/>
          <w:szCs w:val="22"/>
        </w:rPr>
        <w:fldChar w:fldCharType="separate"/>
      </w:r>
      <w:r w:rsidR="000C2201">
        <w:rPr>
          <w:i w:val="0"/>
          <w:iCs w:val="0"/>
          <w:noProof/>
          <w:color w:val="auto"/>
          <w:sz w:val="22"/>
          <w:szCs w:val="22"/>
        </w:rPr>
        <w:t>1</w:t>
      </w:r>
      <w:r w:rsidRPr="005B0B47">
        <w:rPr>
          <w:i w:val="0"/>
          <w:iCs w:val="0"/>
          <w:color w:val="auto"/>
          <w:sz w:val="22"/>
          <w:szCs w:val="22"/>
        </w:rPr>
        <w:fldChar w:fldCharType="end"/>
      </w:r>
      <w:r w:rsidRPr="005B0B47">
        <w:rPr>
          <w:color w:val="auto"/>
          <w:sz w:val="22"/>
          <w:szCs w:val="22"/>
        </w:rPr>
        <w:t xml:space="preserve"> </w:t>
      </w:r>
      <w:r w:rsidRPr="005B0B47">
        <w:rPr>
          <w:i w:val="0"/>
          <w:iCs w:val="0"/>
          <w:color w:val="auto"/>
          <w:sz w:val="22"/>
          <w:szCs w:val="22"/>
        </w:rPr>
        <w:t xml:space="preserve">Metode </w:t>
      </w:r>
      <w:proofErr w:type="spellStart"/>
      <w:r w:rsidRPr="005B0B47">
        <w:rPr>
          <w:color w:val="auto"/>
          <w:sz w:val="22"/>
          <w:szCs w:val="22"/>
        </w:rPr>
        <w:t>Prototyp</w:t>
      </w:r>
      <w:r w:rsidR="000D0221">
        <w:rPr>
          <w:color w:val="auto"/>
          <w:sz w:val="22"/>
          <w:szCs w:val="22"/>
        </w:rPr>
        <w:t>ing</w:t>
      </w:r>
      <w:bookmarkEnd w:id="55"/>
      <w:proofErr w:type="spellEnd"/>
    </w:p>
    <w:p w14:paraId="773CEE3F" w14:textId="674B3DC3" w:rsidR="00062B37" w:rsidRPr="005B0B47" w:rsidRDefault="00000000" w:rsidP="00235A00">
      <w:pPr>
        <w:pStyle w:val="Heading2"/>
        <w:numPr>
          <w:ilvl w:val="0"/>
          <w:numId w:val="1"/>
        </w:numPr>
        <w:spacing w:before="0"/>
        <w:ind w:left="567" w:hanging="567"/>
        <w:jc w:val="both"/>
        <w:rPr>
          <w:i/>
        </w:rPr>
      </w:pPr>
      <w:bookmarkStart w:id="56" w:name="_Toc210928963"/>
      <w:proofErr w:type="spellStart"/>
      <w:r w:rsidRPr="005B0B47">
        <w:rPr>
          <w:i/>
        </w:rPr>
        <w:t>Prototyp</w:t>
      </w:r>
      <w:r w:rsidR="000D0221">
        <w:rPr>
          <w:i/>
        </w:rPr>
        <w:t>ing</w:t>
      </w:r>
      <w:bookmarkEnd w:id="56"/>
      <w:proofErr w:type="spellEnd"/>
    </w:p>
    <w:p w14:paraId="778CD3C1" w14:textId="7948F4D1" w:rsidR="00062B37" w:rsidRPr="005B0B47" w:rsidRDefault="00E9517B" w:rsidP="00FA62F9">
      <w:pPr>
        <w:ind w:firstLine="720"/>
        <w:jc w:val="both"/>
      </w:pPr>
      <w:r w:rsidRPr="005B0B47">
        <w:t xml:space="preserve">Metode </w:t>
      </w:r>
      <w:proofErr w:type="spellStart"/>
      <w:r w:rsidRPr="005B0B47">
        <w:t>prototyp</w:t>
      </w:r>
      <w:r w:rsidR="000D0221">
        <w:t>ing</w:t>
      </w:r>
      <w:proofErr w:type="spellEnd"/>
      <w:r w:rsidRPr="005B0B47">
        <w:t xml:space="preserve"> merupakan pendekatan pengembangan perangkat lunak yang menekankan pembuatan model awal sistem yang dapat diuji langsung oleh pengguna sebelum sistem final dikembangkan sepenuhnya. Metode ini dipilih karena sesuai dengan tujuan penelitian yaitu membangun sistem komunitas musik interaktif berbasis </w:t>
      </w:r>
      <w:r w:rsidRPr="005B0B47">
        <w:rPr>
          <w:i/>
          <w:iCs/>
        </w:rPr>
        <w:t>web</w:t>
      </w:r>
      <w:r w:rsidRPr="005B0B47">
        <w:t xml:space="preserve"> yang dilengkapi </w:t>
      </w:r>
      <w:proofErr w:type="spellStart"/>
      <w:r w:rsidRPr="005B0B47">
        <w:t>gamifikasi</w:t>
      </w:r>
      <w:proofErr w:type="spellEnd"/>
      <w:r w:rsidRPr="005B0B47">
        <w:t xml:space="preserve"> untuk mendukung latihan praktik instrumen, interaksi sosial komunitas, serta umpan balik digital. Dengan metode </w:t>
      </w:r>
      <w:proofErr w:type="spellStart"/>
      <w:r w:rsidRPr="005B0B47">
        <w:t>prototype</w:t>
      </w:r>
      <w:proofErr w:type="spellEnd"/>
      <w:r w:rsidRPr="005B0B47">
        <w:t xml:space="preserve">, sistem dikembangkan secara bertahap, diuji, lalu disesuaikan kembali berdasarkan masukan pengguna sehingga kesalahan dapat </w:t>
      </w:r>
      <w:proofErr w:type="spellStart"/>
      <w:r w:rsidRPr="005B0B47">
        <w:t>diminimalisir</w:t>
      </w:r>
      <w:proofErr w:type="spellEnd"/>
      <w:r w:rsidRPr="005B0B47">
        <w:t xml:space="preserve"> sejak tahap awal. Pendekatan ini juga membantu peneliti merancang sistem yang lebih adaptif, menyenangkan, dan kolaboratif, baik untuk pelajar pemula maupun tingkat lanjut.</w:t>
      </w:r>
    </w:p>
    <w:p w14:paraId="70A49077" w14:textId="77777777" w:rsidR="00062B37" w:rsidRPr="005B0B47" w:rsidRDefault="00000000" w:rsidP="00235A00">
      <w:pPr>
        <w:pStyle w:val="Heading3"/>
        <w:numPr>
          <w:ilvl w:val="0"/>
          <w:numId w:val="3"/>
        </w:numPr>
        <w:spacing w:before="0"/>
        <w:ind w:left="426" w:hanging="426"/>
        <w:jc w:val="both"/>
        <w:rPr>
          <w:i/>
        </w:rPr>
      </w:pPr>
      <w:bookmarkStart w:id="57" w:name="_Toc210928964"/>
      <w:bookmarkStart w:id="58" w:name="_Hlk210928206"/>
      <w:proofErr w:type="spellStart"/>
      <w:r w:rsidRPr="005B0B47">
        <w:rPr>
          <w:i/>
        </w:rPr>
        <w:t>Communication</w:t>
      </w:r>
      <w:bookmarkEnd w:id="57"/>
      <w:proofErr w:type="spellEnd"/>
    </w:p>
    <w:bookmarkEnd w:id="58"/>
    <w:p w14:paraId="14BB34AA" w14:textId="77777777" w:rsidR="00E9517B" w:rsidRPr="005B0B47" w:rsidRDefault="00E9517B" w:rsidP="00FA62F9">
      <w:pPr>
        <w:ind w:firstLine="720"/>
        <w:jc w:val="both"/>
      </w:pPr>
      <w:r w:rsidRPr="005B0B47">
        <w:t xml:space="preserve">Tahap komunikasi berfungsi menggali informasi mendalam mengenai kebutuhan pengguna dan </w:t>
      </w:r>
      <w:proofErr w:type="spellStart"/>
      <w:r w:rsidRPr="005B0B47">
        <w:t>stakeholder</w:t>
      </w:r>
      <w:proofErr w:type="spellEnd"/>
      <w:r w:rsidRPr="005B0B47">
        <w:t xml:space="preserve"> sebelum sistem dirancang. Dalam konteks penelitian ini, tahap komunikasi dilakukan dengan menjangkau pelajar musik, komunitas, dan admin atau pengelola sistem untuk mendapatkan pemahaman yang lebih detail tentang fitur dan mekanisme sistem yang dibutuhkan. Kegiatan komunikasi meliputi:</w:t>
      </w:r>
    </w:p>
    <w:p w14:paraId="0596440F" w14:textId="77777777" w:rsidR="00DA6D4A" w:rsidRPr="005B0B47" w:rsidRDefault="00DA6D4A" w:rsidP="00DA6D4A">
      <w:pPr>
        <w:jc w:val="both"/>
      </w:pPr>
    </w:p>
    <w:p w14:paraId="1E485128" w14:textId="77777777" w:rsidR="00724FEF" w:rsidRPr="005B0B47" w:rsidRDefault="00E9517B" w:rsidP="00FA62F9">
      <w:pPr>
        <w:numPr>
          <w:ilvl w:val="0"/>
          <w:numId w:val="4"/>
        </w:numPr>
        <w:jc w:val="both"/>
      </w:pPr>
      <w:r w:rsidRPr="005B0B47">
        <w:t>Kuesioner</w:t>
      </w:r>
    </w:p>
    <w:p w14:paraId="6CE0205E" w14:textId="5AE317AE" w:rsidR="00E9517B" w:rsidRPr="005B0B47" w:rsidRDefault="00724FEF" w:rsidP="00FA62F9">
      <w:pPr>
        <w:ind w:left="720" w:firstLine="720"/>
        <w:jc w:val="both"/>
      </w:pPr>
      <w:r w:rsidRPr="005B0B47">
        <w:t xml:space="preserve">Kuesioner </w:t>
      </w:r>
      <w:r w:rsidR="00E9517B" w:rsidRPr="005B0B47">
        <w:t xml:space="preserve">yang disebarkan kepada pelajar musik, dan anggota komunitas untuk menjaring pendapat mereka terkait fitur sistem yang diharapkan seperti jenis misi latihan, mekanisme </w:t>
      </w:r>
      <w:proofErr w:type="spellStart"/>
      <w:r w:rsidR="00E9517B" w:rsidRPr="009168DC">
        <w:rPr>
          <w:i/>
          <w:iCs/>
        </w:rPr>
        <w:t>leaderboard</w:t>
      </w:r>
      <w:proofErr w:type="spellEnd"/>
      <w:r w:rsidR="00E9517B" w:rsidRPr="005B0B47">
        <w:t xml:space="preserve">, </w:t>
      </w:r>
      <w:r w:rsidR="00E9517B" w:rsidRPr="009168DC">
        <w:rPr>
          <w:i/>
          <w:iCs/>
        </w:rPr>
        <w:t>level bar</w:t>
      </w:r>
      <w:r w:rsidR="00E9517B" w:rsidRPr="005B0B47">
        <w:t xml:space="preserve">, validasi video, hingga forum diskusi. Kuesioner ini juga mengukur ekspektasi pengguna terhadap sistem </w:t>
      </w:r>
      <w:proofErr w:type="spellStart"/>
      <w:r w:rsidR="00E9517B" w:rsidRPr="005B0B47">
        <w:t>gamifikasi</w:t>
      </w:r>
      <w:proofErr w:type="spellEnd"/>
      <w:r w:rsidR="00E9517B" w:rsidRPr="005B0B47">
        <w:t xml:space="preserve"> pembelajaran musik sehingga fitur yang dibangun lebih tepat sasaran.</w:t>
      </w:r>
    </w:p>
    <w:p w14:paraId="5D735687" w14:textId="77777777" w:rsidR="00724FEF" w:rsidRPr="005B0B47" w:rsidRDefault="00E9517B" w:rsidP="00FA62F9">
      <w:pPr>
        <w:numPr>
          <w:ilvl w:val="0"/>
          <w:numId w:val="4"/>
        </w:numPr>
        <w:jc w:val="both"/>
      </w:pPr>
      <w:r w:rsidRPr="005B0B47">
        <w:t>Studi Dokumentasi</w:t>
      </w:r>
    </w:p>
    <w:p w14:paraId="6E4BCCC4" w14:textId="24DD9A49" w:rsidR="00062B37" w:rsidRPr="005B0B47" w:rsidRDefault="00724FEF" w:rsidP="00FA62F9">
      <w:pPr>
        <w:ind w:left="720" w:firstLine="720"/>
        <w:jc w:val="both"/>
      </w:pPr>
      <w:r w:rsidRPr="005B0B47">
        <w:t xml:space="preserve">Studi dokumentasi </w:t>
      </w:r>
      <w:r w:rsidR="00E9517B" w:rsidRPr="005B0B47">
        <w:t xml:space="preserve">yang dilakukan dengan mempelajari jurnal, laporan penelitian terdahulu, dan sistem pembelajaran musik berbasis </w:t>
      </w:r>
      <w:proofErr w:type="spellStart"/>
      <w:r w:rsidR="00E9517B" w:rsidRPr="005B0B47">
        <w:t>gamifikasi</w:t>
      </w:r>
      <w:proofErr w:type="spellEnd"/>
      <w:r w:rsidR="00E9517B" w:rsidRPr="005B0B47">
        <w:t xml:space="preserve"> yang sudah ada seperti </w:t>
      </w:r>
      <w:proofErr w:type="spellStart"/>
      <w:r w:rsidR="00E9517B" w:rsidRPr="005B0B47">
        <w:t>ArchiTone</w:t>
      </w:r>
      <w:proofErr w:type="spellEnd"/>
      <w:r w:rsidR="00E9517B" w:rsidRPr="005B0B47">
        <w:t>. Studi ini bertujuan mengidentifikasi kelebihan dan kekurangan sistem serupa agar sistem yang dibangun dalam penelitian ini memiliki inovasi lebih pada aspek latihan praktik instrumen dan interaksi komunitas.</w:t>
      </w:r>
    </w:p>
    <w:p w14:paraId="6CFB7602" w14:textId="77777777" w:rsidR="00062B37" w:rsidRPr="005B0B47" w:rsidRDefault="00000000" w:rsidP="00235A00">
      <w:pPr>
        <w:pStyle w:val="Heading3"/>
        <w:numPr>
          <w:ilvl w:val="0"/>
          <w:numId w:val="3"/>
        </w:numPr>
        <w:spacing w:before="0"/>
        <w:ind w:left="426" w:hanging="426"/>
        <w:jc w:val="both"/>
        <w:rPr>
          <w:i/>
        </w:rPr>
      </w:pPr>
      <w:bookmarkStart w:id="59" w:name="_Toc210928965"/>
      <w:proofErr w:type="spellStart"/>
      <w:r w:rsidRPr="005B0B47">
        <w:rPr>
          <w:i/>
        </w:rPr>
        <w:t>Quick</w:t>
      </w:r>
      <w:proofErr w:type="spellEnd"/>
      <w:r w:rsidRPr="005B0B47">
        <w:rPr>
          <w:i/>
        </w:rPr>
        <w:t xml:space="preserve"> Plan</w:t>
      </w:r>
      <w:bookmarkEnd w:id="59"/>
    </w:p>
    <w:p w14:paraId="05EB1FD8" w14:textId="514581EB" w:rsidR="00062B37" w:rsidRPr="005B0B47" w:rsidRDefault="00E9517B" w:rsidP="00FA62F9">
      <w:pPr>
        <w:ind w:firstLine="720"/>
        <w:jc w:val="both"/>
      </w:pPr>
      <w:r w:rsidRPr="005B0B47">
        <w:t xml:space="preserve">Tahap perencanaan cepat bertujuan menyusun gambaran umum mengenai fitur inti sistem dan ruang lingkup prototipe. Dalam penelitian ini, </w:t>
      </w:r>
      <w:proofErr w:type="spellStart"/>
      <w:r w:rsidRPr="009168DC">
        <w:rPr>
          <w:i/>
          <w:iCs/>
        </w:rPr>
        <w:t>quick</w:t>
      </w:r>
      <w:proofErr w:type="spellEnd"/>
      <w:r w:rsidRPr="009168DC">
        <w:rPr>
          <w:i/>
          <w:iCs/>
        </w:rPr>
        <w:t xml:space="preserve"> plan</w:t>
      </w:r>
      <w:r w:rsidRPr="005B0B47">
        <w:t xml:space="preserve"> berisi pemetaan fitur penting yang akan dikembangkan seperti </w:t>
      </w:r>
      <w:proofErr w:type="spellStart"/>
      <w:r w:rsidRPr="009168DC">
        <w:rPr>
          <w:i/>
          <w:iCs/>
        </w:rPr>
        <w:t>login</w:t>
      </w:r>
      <w:proofErr w:type="spellEnd"/>
      <w:r w:rsidRPr="005B0B47">
        <w:t xml:space="preserve"> pengguna, pemilihan kategori alat musik (</w:t>
      </w:r>
      <w:proofErr w:type="spellStart"/>
      <w:r w:rsidRPr="005B0B47">
        <w:rPr>
          <w:i/>
          <w:iCs/>
        </w:rPr>
        <w:t>percussion</w:t>
      </w:r>
      <w:proofErr w:type="spellEnd"/>
      <w:r w:rsidRPr="005B0B47">
        <w:rPr>
          <w:i/>
          <w:iCs/>
        </w:rPr>
        <w:t xml:space="preserve">, </w:t>
      </w:r>
      <w:proofErr w:type="spellStart"/>
      <w:r w:rsidRPr="005B0B47">
        <w:rPr>
          <w:i/>
          <w:iCs/>
        </w:rPr>
        <w:t>strings</w:t>
      </w:r>
      <w:proofErr w:type="spellEnd"/>
      <w:r w:rsidRPr="005B0B47">
        <w:rPr>
          <w:i/>
          <w:iCs/>
        </w:rPr>
        <w:t xml:space="preserve">, </w:t>
      </w:r>
      <w:proofErr w:type="spellStart"/>
      <w:r w:rsidRPr="005B0B47">
        <w:rPr>
          <w:i/>
          <w:iCs/>
        </w:rPr>
        <w:t>keyboard</w:t>
      </w:r>
      <w:proofErr w:type="spellEnd"/>
      <w:r w:rsidRPr="005B0B47">
        <w:rPr>
          <w:i/>
          <w:iCs/>
        </w:rPr>
        <w:t xml:space="preserve">, </w:t>
      </w:r>
      <w:proofErr w:type="spellStart"/>
      <w:r w:rsidRPr="005B0B47">
        <w:rPr>
          <w:i/>
          <w:iCs/>
        </w:rPr>
        <w:t>woodwind</w:t>
      </w:r>
      <w:proofErr w:type="spellEnd"/>
      <w:r w:rsidRPr="005B0B47">
        <w:t xml:space="preserve">), pembuatan misi latihan berbasis </w:t>
      </w:r>
      <w:proofErr w:type="spellStart"/>
      <w:r w:rsidRPr="005B0B47">
        <w:t>gamifikasi</w:t>
      </w:r>
      <w:proofErr w:type="spellEnd"/>
      <w:r w:rsidRPr="005B0B47">
        <w:t xml:space="preserve">, forum komunitas, </w:t>
      </w:r>
      <w:proofErr w:type="spellStart"/>
      <w:r w:rsidRPr="00C04A1B">
        <w:rPr>
          <w:i/>
          <w:iCs/>
        </w:rPr>
        <w:t>leaderboard</w:t>
      </w:r>
      <w:proofErr w:type="spellEnd"/>
      <w:r w:rsidRPr="005B0B47">
        <w:t xml:space="preserve">, </w:t>
      </w:r>
      <w:r w:rsidRPr="00C04A1B">
        <w:rPr>
          <w:i/>
          <w:iCs/>
        </w:rPr>
        <w:t>level bar</w:t>
      </w:r>
      <w:r w:rsidRPr="005B0B47">
        <w:t xml:space="preserve">, dan sistem validasi video. Perencanaan ini juga menetapkan prioritas pengembangan dan jadwal pengerjaan berdasarkan </w:t>
      </w:r>
      <w:proofErr w:type="spellStart"/>
      <w:r w:rsidRPr="005B0B47">
        <w:t>timeline</w:t>
      </w:r>
      <w:proofErr w:type="spellEnd"/>
      <w:r w:rsidRPr="005B0B47">
        <w:t xml:space="preserve"> penelitian sehingga pengembangan sistem berjalan lebih terstruktur dan sistematis..</w:t>
      </w:r>
    </w:p>
    <w:p w14:paraId="3E4D0300" w14:textId="26816D07" w:rsidR="00E9517B" w:rsidRPr="005B0B47" w:rsidRDefault="00000000" w:rsidP="00235A00">
      <w:pPr>
        <w:pStyle w:val="Heading3"/>
        <w:numPr>
          <w:ilvl w:val="0"/>
          <w:numId w:val="3"/>
        </w:numPr>
        <w:spacing w:before="0"/>
        <w:ind w:left="426" w:hanging="426"/>
        <w:jc w:val="both"/>
        <w:rPr>
          <w:i/>
        </w:rPr>
      </w:pPr>
      <w:bookmarkStart w:id="60" w:name="_Toc210928966"/>
      <w:proofErr w:type="spellStart"/>
      <w:r w:rsidRPr="005B0B47">
        <w:rPr>
          <w:i/>
        </w:rPr>
        <w:t>Modelling</w:t>
      </w:r>
      <w:proofErr w:type="spellEnd"/>
      <w:r w:rsidRPr="005B0B47">
        <w:rPr>
          <w:i/>
        </w:rPr>
        <w:t xml:space="preserve"> </w:t>
      </w:r>
      <w:proofErr w:type="spellStart"/>
      <w:r w:rsidRPr="005B0B47">
        <w:rPr>
          <w:i/>
        </w:rPr>
        <w:t>Quick</w:t>
      </w:r>
      <w:proofErr w:type="spellEnd"/>
      <w:r w:rsidRPr="005B0B47">
        <w:rPr>
          <w:i/>
        </w:rPr>
        <w:t xml:space="preserve"> Design</w:t>
      </w:r>
      <w:bookmarkEnd w:id="60"/>
    </w:p>
    <w:p w14:paraId="15F462DF" w14:textId="57F150A3" w:rsidR="00E9517B" w:rsidRPr="005B0B47" w:rsidRDefault="00E9517B" w:rsidP="00FA62F9">
      <w:pPr>
        <w:ind w:firstLine="720"/>
        <w:jc w:val="both"/>
      </w:pPr>
      <w:r w:rsidRPr="005B0B47">
        <w:t xml:space="preserve">Tahap pemodelan rancangan cepat dilakukan untuk memvisualisasikan konsep sistem yang telah direncanakan sebelumnya. Pada penelitian ini, tahap ini diwujudkan dalam bentuk </w:t>
      </w:r>
      <w:proofErr w:type="spellStart"/>
      <w:r w:rsidRPr="00C04A1B">
        <w:rPr>
          <w:i/>
          <w:iCs/>
        </w:rPr>
        <w:t>wireframe</w:t>
      </w:r>
      <w:proofErr w:type="spellEnd"/>
      <w:r w:rsidRPr="005B0B47">
        <w:t xml:space="preserve"> yang menggambarkan rancangan tampilan antarmuka sistem mulai dari halaman </w:t>
      </w:r>
      <w:proofErr w:type="spellStart"/>
      <w:r w:rsidRPr="00C04A1B">
        <w:rPr>
          <w:i/>
          <w:iCs/>
        </w:rPr>
        <w:t>login</w:t>
      </w:r>
      <w:proofErr w:type="spellEnd"/>
      <w:r w:rsidRPr="005B0B47">
        <w:t xml:space="preserve">, </w:t>
      </w:r>
      <w:proofErr w:type="spellStart"/>
      <w:r w:rsidRPr="00C04A1B">
        <w:rPr>
          <w:i/>
          <w:iCs/>
        </w:rPr>
        <w:t>dashboard</w:t>
      </w:r>
      <w:proofErr w:type="spellEnd"/>
      <w:r w:rsidRPr="005B0B47">
        <w:t xml:space="preserve"> pengguna, halaman latihan musik, forum komunitas, hingga tampilan </w:t>
      </w:r>
      <w:proofErr w:type="spellStart"/>
      <w:r w:rsidRPr="00C04A1B">
        <w:rPr>
          <w:i/>
          <w:iCs/>
        </w:rPr>
        <w:t>leaderboard</w:t>
      </w:r>
      <w:proofErr w:type="spellEnd"/>
      <w:r w:rsidRPr="005B0B47">
        <w:t xml:space="preserve"> dan </w:t>
      </w:r>
      <w:r w:rsidRPr="00C04A1B">
        <w:rPr>
          <w:i/>
          <w:iCs/>
        </w:rPr>
        <w:t>level bar</w:t>
      </w:r>
      <w:r w:rsidRPr="005B0B47">
        <w:t xml:space="preserve">. Selain </w:t>
      </w:r>
      <w:proofErr w:type="spellStart"/>
      <w:r w:rsidRPr="00C04A1B">
        <w:rPr>
          <w:i/>
          <w:iCs/>
        </w:rPr>
        <w:t>wireframe</w:t>
      </w:r>
      <w:proofErr w:type="spellEnd"/>
      <w:r w:rsidRPr="005B0B47">
        <w:t xml:space="preserve">, diagram alur juga dibuat untuk memperlihatkan urutan proses penting seperti pendaftaran pengguna, pemilihan kategori alat musik, pengunggahan video latihan, serta validasi hasil oleh komunitas. Dengan adanya rancangan awal ini, baik pengembang maupun pihak yang terlibat dapat memahami alur kerja sistem dengan lebih jelas sebelum proses </w:t>
      </w:r>
      <w:proofErr w:type="spellStart"/>
      <w:r w:rsidRPr="005B0B47">
        <w:t>pengkodean</w:t>
      </w:r>
      <w:proofErr w:type="spellEnd"/>
      <w:r w:rsidRPr="005B0B47">
        <w:t xml:space="preserve"> dimulai.</w:t>
      </w:r>
    </w:p>
    <w:p w14:paraId="066A6AA0" w14:textId="77777777" w:rsidR="00E9517B" w:rsidRPr="005B0B47" w:rsidRDefault="00E9517B" w:rsidP="00235A00">
      <w:pPr>
        <w:pStyle w:val="Heading3"/>
        <w:numPr>
          <w:ilvl w:val="0"/>
          <w:numId w:val="3"/>
        </w:numPr>
        <w:spacing w:before="0"/>
        <w:ind w:left="426" w:hanging="426"/>
        <w:jc w:val="both"/>
        <w:rPr>
          <w:i/>
        </w:rPr>
      </w:pPr>
      <w:bookmarkStart w:id="61" w:name="_Toc210928967"/>
      <w:proofErr w:type="spellStart"/>
      <w:r w:rsidRPr="005B0B47">
        <w:rPr>
          <w:i/>
        </w:rPr>
        <w:t>Construction</w:t>
      </w:r>
      <w:proofErr w:type="spellEnd"/>
      <w:r w:rsidRPr="005B0B47">
        <w:rPr>
          <w:i/>
        </w:rPr>
        <w:t xml:space="preserve"> </w:t>
      </w:r>
      <w:proofErr w:type="spellStart"/>
      <w:r w:rsidRPr="005B0B47">
        <w:rPr>
          <w:i/>
        </w:rPr>
        <w:t>of</w:t>
      </w:r>
      <w:proofErr w:type="spellEnd"/>
      <w:r w:rsidRPr="005B0B47">
        <w:rPr>
          <w:i/>
        </w:rPr>
        <w:t xml:space="preserve"> </w:t>
      </w:r>
      <w:proofErr w:type="spellStart"/>
      <w:r w:rsidRPr="005B0B47">
        <w:rPr>
          <w:i/>
        </w:rPr>
        <w:t>Prototype</w:t>
      </w:r>
      <w:bookmarkEnd w:id="61"/>
      <w:proofErr w:type="spellEnd"/>
    </w:p>
    <w:p w14:paraId="65216074" w14:textId="236FAC7C" w:rsidR="00E9517B" w:rsidRPr="005B0B47" w:rsidRDefault="00E9517B" w:rsidP="00FA62F9">
      <w:pPr>
        <w:ind w:firstLine="720"/>
        <w:jc w:val="both"/>
      </w:pPr>
      <w:r w:rsidRPr="005B0B47">
        <w:t xml:space="preserve">Tahap pembangunan prototipe merupakan proses mewujudkan rancangan desain menjadi sistem nyata yang dapat diuji. Dalam penelitian ini, rancangan awal diubah menjadi prototipe berupa </w:t>
      </w:r>
      <w:proofErr w:type="spellStart"/>
      <w:r w:rsidRPr="005B0B47">
        <w:t>website</w:t>
      </w:r>
      <w:proofErr w:type="spellEnd"/>
      <w:r w:rsidRPr="005B0B47">
        <w:t xml:space="preserve"> interaktif dengan fitur inti. Prototipe ini memuat fungsionalitas dasar seperti </w:t>
      </w:r>
      <w:proofErr w:type="spellStart"/>
      <w:r w:rsidRPr="00C04A1B">
        <w:rPr>
          <w:i/>
          <w:iCs/>
        </w:rPr>
        <w:t>login</w:t>
      </w:r>
      <w:proofErr w:type="spellEnd"/>
      <w:r w:rsidRPr="005B0B47">
        <w:t xml:space="preserve"> dan registrasi pengguna, pemilihan kategori alat musik, pengunggahan video latihan, </w:t>
      </w:r>
      <w:proofErr w:type="spellStart"/>
      <w:r w:rsidRPr="00C04A1B">
        <w:rPr>
          <w:i/>
          <w:iCs/>
        </w:rPr>
        <w:t>leaderboard</w:t>
      </w:r>
      <w:proofErr w:type="spellEnd"/>
      <w:r w:rsidRPr="005B0B47">
        <w:t xml:space="preserve"> sederhana, forum diskusi komunitas, serta </w:t>
      </w:r>
      <w:r w:rsidRPr="00C04A1B">
        <w:rPr>
          <w:i/>
          <w:iCs/>
        </w:rPr>
        <w:t>level bar</w:t>
      </w:r>
      <w:r w:rsidRPr="005B0B47">
        <w:t xml:space="preserve"> yang menunjukkan progres latihan pengguna. Tahap ini memungkinkan pengguna awal seperti pelajar musik, </w:t>
      </w:r>
      <w:r w:rsidR="00B2174F" w:rsidRPr="005B0B47">
        <w:t xml:space="preserve">dan </w:t>
      </w:r>
      <w:r w:rsidRPr="005B0B47">
        <w:t>anggota komunitas</w:t>
      </w:r>
      <w:r w:rsidR="00B2174F" w:rsidRPr="005B0B47">
        <w:t xml:space="preserve"> </w:t>
      </w:r>
      <w:r w:rsidRPr="005B0B47">
        <w:t>untuk menguji prototipe sehingga tim pengembang dapat mengetahui sejauh mana sistem sudah berjalan sesuai ekspektasi.</w:t>
      </w:r>
    </w:p>
    <w:p w14:paraId="2327B047" w14:textId="3BD7CF7C" w:rsidR="00E9517B" w:rsidRPr="005B0B47" w:rsidRDefault="00E9517B" w:rsidP="00235A00">
      <w:pPr>
        <w:pStyle w:val="Heading3"/>
        <w:numPr>
          <w:ilvl w:val="0"/>
          <w:numId w:val="3"/>
        </w:numPr>
        <w:spacing w:before="0"/>
        <w:ind w:left="426" w:hanging="426"/>
        <w:jc w:val="both"/>
        <w:rPr>
          <w:i/>
        </w:rPr>
      </w:pPr>
      <w:bookmarkStart w:id="62" w:name="_Toc210928968"/>
      <w:proofErr w:type="spellStart"/>
      <w:r w:rsidRPr="005B0B47">
        <w:rPr>
          <w:i/>
        </w:rPr>
        <w:t>Delivery</w:t>
      </w:r>
      <w:proofErr w:type="spellEnd"/>
      <w:r w:rsidRPr="005B0B47">
        <w:rPr>
          <w:i/>
        </w:rPr>
        <w:t xml:space="preserve"> &amp; </w:t>
      </w:r>
      <w:proofErr w:type="spellStart"/>
      <w:r w:rsidRPr="005B0B47">
        <w:rPr>
          <w:i/>
        </w:rPr>
        <w:t>Feedback</w:t>
      </w:r>
      <w:bookmarkEnd w:id="62"/>
      <w:proofErr w:type="spellEnd"/>
    </w:p>
    <w:p w14:paraId="5EFFD9A1" w14:textId="6E54A3C0" w:rsidR="00235A00" w:rsidRDefault="00B2174F" w:rsidP="00235A00">
      <w:pPr>
        <w:ind w:firstLine="720"/>
        <w:jc w:val="both"/>
      </w:pPr>
      <w:r w:rsidRPr="005B0B47">
        <w:t xml:space="preserve">Tahap </w:t>
      </w:r>
      <w:proofErr w:type="spellStart"/>
      <w:r w:rsidRPr="005B0B47">
        <w:rPr>
          <w:i/>
          <w:iCs/>
        </w:rPr>
        <w:t>delivery</w:t>
      </w:r>
      <w:proofErr w:type="spellEnd"/>
      <w:r w:rsidRPr="005B0B47">
        <w:rPr>
          <w:i/>
          <w:iCs/>
        </w:rPr>
        <w:t xml:space="preserve"> </w:t>
      </w:r>
      <w:proofErr w:type="spellStart"/>
      <w:r w:rsidRPr="005B0B47">
        <w:rPr>
          <w:i/>
          <w:iCs/>
        </w:rPr>
        <w:t>and</w:t>
      </w:r>
      <w:proofErr w:type="spellEnd"/>
      <w:r w:rsidRPr="005B0B47">
        <w:rPr>
          <w:i/>
          <w:iCs/>
        </w:rPr>
        <w:t xml:space="preserve"> </w:t>
      </w:r>
      <w:proofErr w:type="spellStart"/>
      <w:r w:rsidRPr="005B0B47">
        <w:rPr>
          <w:i/>
          <w:iCs/>
        </w:rPr>
        <w:t>feedback</w:t>
      </w:r>
      <w:proofErr w:type="spellEnd"/>
      <w:r w:rsidRPr="005B0B47">
        <w:t xml:space="preserve"> merupakan tahap penting yang melengkapi proses </w:t>
      </w:r>
      <w:proofErr w:type="spellStart"/>
      <w:r w:rsidRPr="00235A00">
        <w:rPr>
          <w:i/>
          <w:iCs/>
        </w:rPr>
        <w:t>prototyping</w:t>
      </w:r>
      <w:proofErr w:type="spellEnd"/>
      <w:r w:rsidRPr="005B0B47">
        <w:t xml:space="preserve">. Pada tahap ini, </w:t>
      </w:r>
      <w:proofErr w:type="spellStart"/>
      <w:r w:rsidRPr="005B0B47">
        <w:rPr>
          <w:i/>
          <w:iCs/>
        </w:rPr>
        <w:t>protot</w:t>
      </w:r>
      <w:r w:rsidR="00235A00">
        <w:rPr>
          <w:i/>
          <w:iCs/>
        </w:rPr>
        <w:t>y</w:t>
      </w:r>
      <w:r w:rsidRPr="005B0B47">
        <w:rPr>
          <w:i/>
          <w:iCs/>
        </w:rPr>
        <w:t>pe</w:t>
      </w:r>
      <w:proofErr w:type="spellEnd"/>
      <w:r w:rsidRPr="005B0B47">
        <w:t xml:space="preserve"> yang sudah dibangun diserahkan kepada pengguna untuk dicoba secara langsung. Di penelitian ini, </w:t>
      </w:r>
      <w:proofErr w:type="spellStart"/>
      <w:r w:rsidRPr="005B0B47">
        <w:rPr>
          <w:i/>
          <w:iCs/>
        </w:rPr>
        <w:t>delivery</w:t>
      </w:r>
      <w:proofErr w:type="spellEnd"/>
      <w:r w:rsidRPr="005B0B47">
        <w:t xml:space="preserve"> dilakukan dengan mempresentasikan </w:t>
      </w:r>
      <w:proofErr w:type="spellStart"/>
      <w:r w:rsidRPr="005B0B47">
        <w:rPr>
          <w:i/>
          <w:iCs/>
        </w:rPr>
        <w:t>protot</w:t>
      </w:r>
      <w:r w:rsidR="00235A00">
        <w:rPr>
          <w:i/>
          <w:iCs/>
        </w:rPr>
        <w:t>y</w:t>
      </w:r>
      <w:r w:rsidRPr="005B0B47">
        <w:rPr>
          <w:i/>
          <w:iCs/>
        </w:rPr>
        <w:t>pe</w:t>
      </w:r>
      <w:proofErr w:type="spellEnd"/>
      <w:r w:rsidRPr="005B0B47">
        <w:t xml:space="preserve"> kepada pelajar musik</w:t>
      </w:r>
      <w:r w:rsidR="00E0641D" w:rsidRPr="005B0B47">
        <w:t xml:space="preserve">, </w:t>
      </w:r>
      <w:r w:rsidRPr="005B0B47">
        <w:t xml:space="preserve">lalu mengumpulkan umpan balik melalui kuesioner, wawancara, atau komentar langsung pada sistem. Umpan balik tersebut digunakan untuk memperbaiki tampilan, memperhalus fitur </w:t>
      </w:r>
      <w:proofErr w:type="spellStart"/>
      <w:r w:rsidRPr="005B0B47">
        <w:t>gamifikasi</w:t>
      </w:r>
      <w:proofErr w:type="spellEnd"/>
      <w:r w:rsidRPr="005B0B47">
        <w:t xml:space="preserve"> seperti sistem </w:t>
      </w:r>
      <w:proofErr w:type="spellStart"/>
      <w:r w:rsidRPr="005B0B47">
        <w:rPr>
          <w:i/>
          <w:iCs/>
        </w:rPr>
        <w:t>reward</w:t>
      </w:r>
      <w:proofErr w:type="spellEnd"/>
      <w:r w:rsidRPr="005B0B47">
        <w:t xml:space="preserve"> berbasis kontribusi komunitas, memperbaiki alur misi latihan agar lebih intuitif, serta meningkatkan kenyamanan pengguna. Proses ini dilakukan secara </w:t>
      </w:r>
      <w:proofErr w:type="spellStart"/>
      <w:r w:rsidRPr="005B0B47">
        <w:t>iteratif</w:t>
      </w:r>
      <w:proofErr w:type="spellEnd"/>
      <w:r w:rsidRPr="005B0B47">
        <w:t xml:space="preserve"> hingga sistem benar-benar memenuhi kebutuhan pengguna. Tahap </w:t>
      </w:r>
      <w:proofErr w:type="spellStart"/>
      <w:r w:rsidRPr="005B0B47">
        <w:rPr>
          <w:i/>
          <w:iCs/>
        </w:rPr>
        <w:t>delivery</w:t>
      </w:r>
      <w:proofErr w:type="spellEnd"/>
      <w:r w:rsidRPr="005B0B47">
        <w:rPr>
          <w:i/>
          <w:iCs/>
        </w:rPr>
        <w:t xml:space="preserve"> </w:t>
      </w:r>
      <w:proofErr w:type="spellStart"/>
      <w:r w:rsidRPr="005B0B47">
        <w:rPr>
          <w:i/>
          <w:iCs/>
        </w:rPr>
        <w:t>and</w:t>
      </w:r>
      <w:proofErr w:type="spellEnd"/>
      <w:r w:rsidRPr="005B0B47">
        <w:rPr>
          <w:i/>
          <w:iCs/>
        </w:rPr>
        <w:t xml:space="preserve"> </w:t>
      </w:r>
      <w:proofErr w:type="spellStart"/>
      <w:r w:rsidRPr="005B0B47">
        <w:rPr>
          <w:i/>
          <w:iCs/>
        </w:rPr>
        <w:t>feedback</w:t>
      </w:r>
      <w:proofErr w:type="spellEnd"/>
      <w:r w:rsidRPr="005B0B47">
        <w:t xml:space="preserve"> juga berfungsi sebagai validasi apakah sistem berbasis </w:t>
      </w:r>
      <w:proofErr w:type="spellStart"/>
      <w:r w:rsidRPr="005B0B47">
        <w:t>gamifikasi</w:t>
      </w:r>
      <w:proofErr w:type="spellEnd"/>
      <w:r w:rsidRPr="005B0B47">
        <w:t xml:space="preserve"> ini mampu meningkatkan motivasi, konsistensi latihan, dan interaksi sosial sesuai tujuan penelitian.</w:t>
      </w:r>
    </w:p>
    <w:p w14:paraId="6561A71B" w14:textId="6F424EB2" w:rsidR="000D0221" w:rsidRDefault="00235A00" w:rsidP="00235A00">
      <w:r>
        <w:br w:type="page"/>
      </w:r>
    </w:p>
    <w:p w14:paraId="3D12C4BC" w14:textId="39A7A3C3" w:rsidR="00235A00" w:rsidRDefault="00235A00" w:rsidP="00235A00">
      <w:pPr>
        <w:pStyle w:val="Heading2"/>
        <w:numPr>
          <w:ilvl w:val="0"/>
          <w:numId w:val="1"/>
        </w:numPr>
        <w:spacing w:before="0"/>
        <w:ind w:left="567" w:hanging="567"/>
        <w:jc w:val="both"/>
        <w:rPr>
          <w:iCs/>
        </w:rPr>
      </w:pPr>
      <w:bookmarkStart w:id="63" w:name="_Toc210928969"/>
      <w:r>
        <w:rPr>
          <w:iCs/>
        </w:rPr>
        <w:t>Alur Penelitian</w:t>
      </w:r>
      <w:bookmarkEnd w:id="63"/>
    </w:p>
    <w:p w14:paraId="1E3FB56D" w14:textId="77777777" w:rsidR="004C6841" w:rsidRDefault="004C6841" w:rsidP="004C6841">
      <w:pPr>
        <w:ind w:firstLine="567"/>
        <w:jc w:val="both"/>
      </w:pPr>
      <w:r w:rsidRPr="004C6841">
        <w:t>Adapun alur penelitian dalam penyusunan skripsi ini digambarkan pada diagram berikut. Diagram tersebut menunjukkan tahapan-tahapan yang dilakukan peneliti mulai dari pendefinisian masalah, pengumpulan data melalui kuesioner dan studi dokumentasi, perancangan sistem, implementasi, hingga tahap pengujian</w:t>
      </w:r>
      <w:r>
        <w:t xml:space="preserve"> </w:t>
      </w:r>
      <w:r w:rsidRPr="004C6841">
        <w:t>dan analisis hasil penelitian</w:t>
      </w:r>
    </w:p>
    <w:p w14:paraId="2947D01E" w14:textId="77777777" w:rsidR="000C2201" w:rsidRDefault="004C6841" w:rsidP="000C2201">
      <w:pPr>
        <w:keepNext/>
        <w:jc w:val="both"/>
      </w:pPr>
      <w:r w:rsidRPr="004C6841">
        <w:t>.</w:t>
      </w:r>
      <w:r w:rsidR="00235A00">
        <w:rPr>
          <w:noProof/>
        </w:rPr>
        <w:drawing>
          <wp:inline distT="0" distB="0" distL="0" distR="0" wp14:anchorId="541CACC1" wp14:editId="0278C7FA">
            <wp:extent cx="5034915" cy="4758690"/>
            <wp:effectExtent l="0" t="0" r="0" b="3810"/>
            <wp:docPr id="1143195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4915" cy="4758690"/>
                    </a:xfrm>
                    <a:prstGeom prst="rect">
                      <a:avLst/>
                    </a:prstGeom>
                    <a:noFill/>
                    <a:ln>
                      <a:noFill/>
                    </a:ln>
                  </pic:spPr>
                </pic:pic>
              </a:graphicData>
            </a:graphic>
          </wp:inline>
        </w:drawing>
      </w:r>
    </w:p>
    <w:p w14:paraId="7FED7177" w14:textId="54BBDB06" w:rsidR="00235A00" w:rsidRPr="000C2201" w:rsidRDefault="000C2201" w:rsidP="000C2201">
      <w:pPr>
        <w:pStyle w:val="Caption"/>
        <w:jc w:val="center"/>
        <w:rPr>
          <w:i w:val="0"/>
          <w:iCs w:val="0"/>
          <w:color w:val="auto"/>
          <w:sz w:val="22"/>
          <w:szCs w:val="22"/>
        </w:rPr>
      </w:pPr>
      <w:bookmarkStart w:id="64" w:name="_Toc210929377"/>
      <w:r w:rsidRPr="000C2201">
        <w:rPr>
          <w:i w:val="0"/>
          <w:iCs w:val="0"/>
          <w:color w:val="auto"/>
          <w:sz w:val="22"/>
          <w:szCs w:val="22"/>
        </w:rPr>
        <w:t xml:space="preserve">Gambar 3. </w:t>
      </w:r>
      <w:r w:rsidRPr="000C2201">
        <w:rPr>
          <w:i w:val="0"/>
          <w:iCs w:val="0"/>
          <w:color w:val="auto"/>
          <w:sz w:val="22"/>
          <w:szCs w:val="22"/>
        </w:rPr>
        <w:fldChar w:fldCharType="begin"/>
      </w:r>
      <w:r w:rsidRPr="000C2201">
        <w:rPr>
          <w:i w:val="0"/>
          <w:iCs w:val="0"/>
          <w:color w:val="auto"/>
          <w:sz w:val="22"/>
          <w:szCs w:val="22"/>
        </w:rPr>
        <w:instrText xml:space="preserve"> SEQ Gambar_3. \* ARABIC </w:instrText>
      </w:r>
      <w:r w:rsidRPr="000C2201">
        <w:rPr>
          <w:i w:val="0"/>
          <w:iCs w:val="0"/>
          <w:color w:val="auto"/>
          <w:sz w:val="22"/>
          <w:szCs w:val="22"/>
        </w:rPr>
        <w:fldChar w:fldCharType="separate"/>
      </w:r>
      <w:r w:rsidRPr="000C2201">
        <w:rPr>
          <w:i w:val="0"/>
          <w:iCs w:val="0"/>
          <w:noProof/>
          <w:color w:val="auto"/>
          <w:sz w:val="22"/>
          <w:szCs w:val="22"/>
        </w:rPr>
        <w:t>2</w:t>
      </w:r>
      <w:r w:rsidRPr="000C2201">
        <w:rPr>
          <w:i w:val="0"/>
          <w:iCs w:val="0"/>
          <w:color w:val="auto"/>
          <w:sz w:val="22"/>
          <w:szCs w:val="22"/>
        </w:rPr>
        <w:fldChar w:fldCharType="end"/>
      </w:r>
      <w:r w:rsidRPr="000C2201">
        <w:rPr>
          <w:i w:val="0"/>
          <w:iCs w:val="0"/>
          <w:color w:val="auto"/>
          <w:sz w:val="22"/>
          <w:szCs w:val="22"/>
        </w:rPr>
        <w:t xml:space="preserve"> Alur Penelitian</w:t>
      </w:r>
      <w:bookmarkEnd w:id="64"/>
    </w:p>
    <w:p w14:paraId="5BC1583B" w14:textId="77777777" w:rsidR="00235A00" w:rsidRDefault="00235A00"/>
    <w:p w14:paraId="3DFFCAAF" w14:textId="02A5FE37" w:rsidR="004C6841" w:rsidRDefault="004C6841" w:rsidP="004C6841">
      <w:pPr>
        <w:pStyle w:val="Heading3"/>
        <w:numPr>
          <w:ilvl w:val="0"/>
          <w:numId w:val="20"/>
        </w:numPr>
        <w:spacing w:before="0"/>
        <w:ind w:left="426" w:hanging="426"/>
        <w:jc w:val="both"/>
        <w:rPr>
          <w:iCs/>
        </w:rPr>
      </w:pPr>
      <w:bookmarkStart w:id="65" w:name="_Toc210928970"/>
      <w:r>
        <w:rPr>
          <w:iCs/>
        </w:rPr>
        <w:t>Penelitian Mulai</w:t>
      </w:r>
      <w:bookmarkEnd w:id="65"/>
    </w:p>
    <w:p w14:paraId="3259FE29" w14:textId="227558F3" w:rsidR="004C6841" w:rsidRPr="004C6841" w:rsidRDefault="004C6841" w:rsidP="004C6841">
      <w:pPr>
        <w:ind w:firstLine="720"/>
        <w:jc w:val="both"/>
      </w:pPr>
      <w:r w:rsidRPr="004C6841">
        <w:t>Penelitian dimulai dengan tahap persiapan dan perumusan ide awal mengenai topik penelitian.</w:t>
      </w:r>
    </w:p>
    <w:p w14:paraId="02202EC0" w14:textId="7231C0E0" w:rsidR="004C6841" w:rsidRDefault="004C6841" w:rsidP="004C6841">
      <w:pPr>
        <w:pStyle w:val="Heading3"/>
        <w:numPr>
          <w:ilvl w:val="0"/>
          <w:numId w:val="20"/>
        </w:numPr>
        <w:spacing w:before="0"/>
        <w:ind w:left="426" w:hanging="426"/>
        <w:jc w:val="both"/>
        <w:rPr>
          <w:iCs/>
        </w:rPr>
      </w:pPr>
      <w:bookmarkStart w:id="66" w:name="_Toc210928971"/>
      <w:r w:rsidRPr="004C6841">
        <w:rPr>
          <w:iCs/>
        </w:rPr>
        <w:t>Pendefinisian Masalah</w:t>
      </w:r>
      <w:bookmarkEnd w:id="66"/>
    </w:p>
    <w:p w14:paraId="1886A1D8" w14:textId="45DE2A7D" w:rsidR="004C6841" w:rsidRDefault="004C6841" w:rsidP="004C6841">
      <w:pPr>
        <w:ind w:firstLine="720"/>
        <w:jc w:val="both"/>
      </w:pPr>
      <w:r w:rsidRPr="004C6841">
        <w:t>Pada tahap ini, peneliti mengidentifikasi dan merumuskan permasalahan utama yang akan diselesaikan melalui sistem yang akan dikembangkan. Tujuannya agar arah penelitian menjadi jelas dan fokus.</w:t>
      </w:r>
    </w:p>
    <w:p w14:paraId="3B459425" w14:textId="749FC187" w:rsidR="004C6841" w:rsidRDefault="004C6841" w:rsidP="004C6841">
      <w:pPr>
        <w:pStyle w:val="Heading3"/>
        <w:numPr>
          <w:ilvl w:val="0"/>
          <w:numId w:val="20"/>
        </w:numPr>
        <w:spacing w:before="0"/>
        <w:ind w:left="426" w:hanging="426"/>
        <w:jc w:val="both"/>
        <w:rPr>
          <w:iCs/>
        </w:rPr>
      </w:pPr>
      <w:bookmarkStart w:id="67" w:name="_Toc210928972"/>
      <w:r w:rsidRPr="004C6841">
        <w:rPr>
          <w:iCs/>
        </w:rPr>
        <w:t>Melakukan Riset, Menyebarkan Kuesioner, dan Melakukan Studi Dokumentasi</w:t>
      </w:r>
      <w:bookmarkEnd w:id="67"/>
    </w:p>
    <w:p w14:paraId="32F9FC01" w14:textId="3C72A2FD" w:rsidR="004C6841" w:rsidRDefault="004C6841" w:rsidP="000C2201">
      <w:pPr>
        <w:ind w:firstLine="720"/>
        <w:jc w:val="both"/>
      </w:pPr>
      <w:r>
        <w:t>Peneliti kemudian melakukan riset awal untuk mengumpulkan data dan informasi pendukung. Langkah ini mencakup penyebaran kuesioner kepada responden untuk mengetahui kebutuhan pengguna, serta melakukan studi dokumentasi terhadap referensi atau penelitian sejenis.</w:t>
      </w:r>
    </w:p>
    <w:p w14:paraId="2FE05608" w14:textId="626F79DF" w:rsidR="004C6841" w:rsidRDefault="004C6841" w:rsidP="004C6841">
      <w:pPr>
        <w:pStyle w:val="Heading3"/>
        <w:numPr>
          <w:ilvl w:val="0"/>
          <w:numId w:val="20"/>
        </w:numPr>
        <w:spacing w:before="0"/>
        <w:ind w:left="426" w:hanging="426"/>
        <w:jc w:val="both"/>
        <w:rPr>
          <w:iCs/>
        </w:rPr>
      </w:pPr>
      <w:bookmarkStart w:id="68" w:name="_Toc210928973"/>
      <w:r w:rsidRPr="004C6841">
        <w:rPr>
          <w:iCs/>
        </w:rPr>
        <w:t>Hasil Kuesioner</w:t>
      </w:r>
      <w:bookmarkEnd w:id="68"/>
    </w:p>
    <w:p w14:paraId="45CBA0B0" w14:textId="440FC01C" w:rsidR="004C6841" w:rsidRDefault="004C6841" w:rsidP="000C2201">
      <w:pPr>
        <w:ind w:firstLine="720"/>
        <w:jc w:val="both"/>
      </w:pPr>
      <w:r w:rsidRPr="004C6841">
        <w:t>Data yang terkumpul dari kuesioner kemudian dianalisis untuk memahami kebutuhan dan ekspektasi pengguna terhadap sistem yang akan dibuat.</w:t>
      </w:r>
    </w:p>
    <w:p w14:paraId="14E04C44" w14:textId="3C4C47BF" w:rsidR="004C6841" w:rsidRDefault="000C2201" w:rsidP="004C6841">
      <w:pPr>
        <w:pStyle w:val="Heading3"/>
        <w:numPr>
          <w:ilvl w:val="0"/>
          <w:numId w:val="20"/>
        </w:numPr>
        <w:spacing w:before="0"/>
        <w:ind w:left="426" w:hanging="426"/>
        <w:jc w:val="both"/>
        <w:rPr>
          <w:iCs/>
        </w:rPr>
      </w:pPr>
      <w:bookmarkStart w:id="69" w:name="_Toc210928974"/>
      <w:r w:rsidRPr="000C2201">
        <w:rPr>
          <w:iCs/>
        </w:rPr>
        <w:t>Menyusun Rencana Fitur Utama Sistem</w:t>
      </w:r>
      <w:bookmarkEnd w:id="69"/>
    </w:p>
    <w:p w14:paraId="59865791" w14:textId="77777777" w:rsidR="000C2201" w:rsidRPr="000C2201" w:rsidRDefault="000C2201" w:rsidP="000C2201">
      <w:pPr>
        <w:ind w:firstLine="720"/>
        <w:jc w:val="both"/>
        <w:rPr>
          <w:lang w:val="en-ID"/>
        </w:rPr>
      </w:pPr>
      <w:proofErr w:type="spellStart"/>
      <w:r w:rsidRPr="000C2201">
        <w:rPr>
          <w:lang w:val="en-ID"/>
        </w:rPr>
        <w:t>Berdasarkan</w:t>
      </w:r>
      <w:proofErr w:type="spellEnd"/>
      <w:r w:rsidRPr="000C2201">
        <w:rPr>
          <w:lang w:val="en-ID"/>
        </w:rPr>
        <w:t xml:space="preserve"> </w:t>
      </w:r>
      <w:proofErr w:type="spellStart"/>
      <w:r w:rsidRPr="000C2201">
        <w:rPr>
          <w:lang w:val="en-ID"/>
        </w:rPr>
        <w:t>hasil</w:t>
      </w:r>
      <w:proofErr w:type="spellEnd"/>
      <w:r w:rsidRPr="000C2201">
        <w:rPr>
          <w:lang w:val="en-ID"/>
        </w:rPr>
        <w:t xml:space="preserve"> </w:t>
      </w:r>
      <w:proofErr w:type="spellStart"/>
      <w:r w:rsidRPr="000C2201">
        <w:rPr>
          <w:lang w:val="en-ID"/>
        </w:rPr>
        <w:t>analisis</w:t>
      </w:r>
      <w:proofErr w:type="spellEnd"/>
      <w:r w:rsidRPr="000C2201">
        <w:rPr>
          <w:lang w:val="en-ID"/>
        </w:rPr>
        <w:t xml:space="preserve"> </w:t>
      </w:r>
      <w:proofErr w:type="spellStart"/>
      <w:r w:rsidRPr="000C2201">
        <w:rPr>
          <w:lang w:val="en-ID"/>
        </w:rPr>
        <w:t>kuesioner</w:t>
      </w:r>
      <w:proofErr w:type="spellEnd"/>
      <w:r w:rsidRPr="000C2201">
        <w:rPr>
          <w:lang w:val="en-ID"/>
        </w:rPr>
        <w:t xml:space="preserve">, </w:t>
      </w:r>
      <w:proofErr w:type="spellStart"/>
      <w:r w:rsidRPr="000C2201">
        <w:rPr>
          <w:lang w:val="en-ID"/>
        </w:rPr>
        <w:t>peneliti</w:t>
      </w:r>
      <w:proofErr w:type="spellEnd"/>
      <w:r w:rsidRPr="000C2201">
        <w:rPr>
          <w:lang w:val="en-ID"/>
        </w:rPr>
        <w:t xml:space="preserve"> </w:t>
      </w:r>
      <w:proofErr w:type="spellStart"/>
      <w:r w:rsidRPr="000C2201">
        <w:rPr>
          <w:lang w:val="en-ID"/>
        </w:rPr>
        <w:t>menyusun</w:t>
      </w:r>
      <w:proofErr w:type="spellEnd"/>
      <w:r w:rsidRPr="000C2201">
        <w:rPr>
          <w:lang w:val="en-ID"/>
        </w:rPr>
        <w:t xml:space="preserve"> </w:t>
      </w:r>
      <w:proofErr w:type="spellStart"/>
      <w:r w:rsidRPr="000C2201">
        <w:rPr>
          <w:lang w:val="en-ID"/>
        </w:rPr>
        <w:t>rencana</w:t>
      </w:r>
      <w:proofErr w:type="spellEnd"/>
      <w:r w:rsidRPr="000C2201">
        <w:rPr>
          <w:lang w:val="en-ID"/>
        </w:rPr>
        <w:t xml:space="preserve"> </w:t>
      </w:r>
      <w:proofErr w:type="spellStart"/>
      <w:r w:rsidRPr="000C2201">
        <w:rPr>
          <w:lang w:val="en-ID"/>
        </w:rPr>
        <w:t>pengembangan</w:t>
      </w:r>
      <w:proofErr w:type="spellEnd"/>
      <w:r w:rsidRPr="000C2201">
        <w:rPr>
          <w:lang w:val="en-ID"/>
        </w:rPr>
        <w:t xml:space="preserve"> </w:t>
      </w:r>
      <w:proofErr w:type="spellStart"/>
      <w:r w:rsidRPr="000C2201">
        <w:rPr>
          <w:lang w:val="en-ID"/>
        </w:rPr>
        <w:t>sistem</w:t>
      </w:r>
      <w:proofErr w:type="spellEnd"/>
      <w:r w:rsidRPr="000C2201">
        <w:rPr>
          <w:lang w:val="en-ID"/>
        </w:rPr>
        <w:t xml:space="preserve"> yang </w:t>
      </w:r>
      <w:proofErr w:type="spellStart"/>
      <w:r w:rsidRPr="000C2201">
        <w:rPr>
          <w:lang w:val="en-ID"/>
        </w:rPr>
        <w:t>meliputi</w:t>
      </w:r>
      <w:proofErr w:type="spellEnd"/>
      <w:r w:rsidRPr="000C2201">
        <w:rPr>
          <w:lang w:val="en-ID"/>
        </w:rPr>
        <w:t>:</w:t>
      </w:r>
    </w:p>
    <w:p w14:paraId="11DA2C39" w14:textId="77777777" w:rsidR="000C2201" w:rsidRPr="000C2201" w:rsidRDefault="000C2201" w:rsidP="000C2201">
      <w:pPr>
        <w:numPr>
          <w:ilvl w:val="0"/>
          <w:numId w:val="21"/>
        </w:numPr>
        <w:jc w:val="both"/>
        <w:rPr>
          <w:lang w:val="en-ID"/>
        </w:rPr>
      </w:pPr>
      <w:proofErr w:type="spellStart"/>
      <w:r w:rsidRPr="000C2201">
        <w:rPr>
          <w:lang w:val="en-ID"/>
        </w:rPr>
        <w:t>Penentuan</w:t>
      </w:r>
      <w:proofErr w:type="spellEnd"/>
      <w:r w:rsidRPr="000C2201">
        <w:rPr>
          <w:lang w:val="en-ID"/>
        </w:rPr>
        <w:t xml:space="preserve"> </w:t>
      </w:r>
      <w:proofErr w:type="spellStart"/>
      <w:r w:rsidRPr="000C2201">
        <w:rPr>
          <w:lang w:val="en-ID"/>
        </w:rPr>
        <w:t>fitur</w:t>
      </w:r>
      <w:proofErr w:type="spellEnd"/>
      <w:r w:rsidRPr="000C2201">
        <w:rPr>
          <w:lang w:val="en-ID"/>
        </w:rPr>
        <w:t xml:space="preserve"> </w:t>
      </w:r>
      <w:proofErr w:type="spellStart"/>
      <w:r w:rsidRPr="000C2201">
        <w:rPr>
          <w:lang w:val="en-ID"/>
        </w:rPr>
        <w:t>utama</w:t>
      </w:r>
      <w:proofErr w:type="spellEnd"/>
      <w:r w:rsidRPr="000C2201">
        <w:rPr>
          <w:lang w:val="en-ID"/>
        </w:rPr>
        <w:t xml:space="preserve"> yang </w:t>
      </w:r>
      <w:proofErr w:type="spellStart"/>
      <w:r w:rsidRPr="000C2201">
        <w:rPr>
          <w:lang w:val="en-ID"/>
        </w:rPr>
        <w:t>dibutuhkan</w:t>
      </w:r>
      <w:proofErr w:type="spellEnd"/>
      <w:r w:rsidRPr="000C2201">
        <w:rPr>
          <w:lang w:val="en-ID"/>
        </w:rPr>
        <w:t>.</w:t>
      </w:r>
    </w:p>
    <w:p w14:paraId="79DF3250" w14:textId="77777777" w:rsidR="000C2201" w:rsidRPr="000C2201" w:rsidRDefault="000C2201" w:rsidP="000C2201">
      <w:pPr>
        <w:numPr>
          <w:ilvl w:val="0"/>
          <w:numId w:val="21"/>
        </w:numPr>
        <w:jc w:val="both"/>
        <w:rPr>
          <w:lang w:val="en-ID"/>
        </w:rPr>
      </w:pPr>
      <w:proofErr w:type="spellStart"/>
      <w:r w:rsidRPr="000C2201">
        <w:rPr>
          <w:lang w:val="en-ID"/>
        </w:rPr>
        <w:t>Pengelompokan</w:t>
      </w:r>
      <w:proofErr w:type="spellEnd"/>
      <w:r w:rsidRPr="000C2201">
        <w:rPr>
          <w:lang w:val="en-ID"/>
        </w:rPr>
        <w:t xml:space="preserve"> </w:t>
      </w:r>
      <w:proofErr w:type="spellStart"/>
      <w:r w:rsidRPr="000C2201">
        <w:rPr>
          <w:lang w:val="en-ID"/>
        </w:rPr>
        <w:t>kategori</w:t>
      </w:r>
      <w:proofErr w:type="spellEnd"/>
      <w:r w:rsidRPr="000C2201">
        <w:rPr>
          <w:lang w:val="en-ID"/>
        </w:rPr>
        <w:t xml:space="preserve"> </w:t>
      </w:r>
      <w:proofErr w:type="spellStart"/>
      <w:r w:rsidRPr="000C2201">
        <w:rPr>
          <w:lang w:val="en-ID"/>
        </w:rPr>
        <w:t>alat</w:t>
      </w:r>
      <w:proofErr w:type="spellEnd"/>
      <w:r w:rsidRPr="000C2201">
        <w:rPr>
          <w:lang w:val="en-ID"/>
        </w:rPr>
        <w:t xml:space="preserve"> </w:t>
      </w:r>
      <w:proofErr w:type="spellStart"/>
      <w:r w:rsidRPr="000C2201">
        <w:rPr>
          <w:lang w:val="en-ID"/>
        </w:rPr>
        <w:t>musik</w:t>
      </w:r>
      <w:proofErr w:type="spellEnd"/>
      <w:r w:rsidRPr="000C2201">
        <w:rPr>
          <w:lang w:val="en-ID"/>
        </w:rPr>
        <w:t xml:space="preserve"> (</w:t>
      </w:r>
      <w:proofErr w:type="spellStart"/>
      <w:r w:rsidRPr="000C2201">
        <w:rPr>
          <w:lang w:val="en-ID"/>
        </w:rPr>
        <w:t>karena</w:t>
      </w:r>
      <w:proofErr w:type="spellEnd"/>
      <w:r w:rsidRPr="000C2201">
        <w:rPr>
          <w:lang w:val="en-ID"/>
        </w:rPr>
        <w:t xml:space="preserve"> </w:t>
      </w:r>
      <w:proofErr w:type="spellStart"/>
      <w:r w:rsidRPr="000C2201">
        <w:rPr>
          <w:lang w:val="en-ID"/>
        </w:rPr>
        <w:t>konteks</w:t>
      </w:r>
      <w:proofErr w:type="spellEnd"/>
      <w:r w:rsidRPr="000C2201">
        <w:rPr>
          <w:lang w:val="en-ID"/>
        </w:rPr>
        <w:t xml:space="preserve"> </w:t>
      </w:r>
      <w:proofErr w:type="spellStart"/>
      <w:r w:rsidRPr="000C2201">
        <w:rPr>
          <w:lang w:val="en-ID"/>
        </w:rPr>
        <w:t>penelitian</w:t>
      </w:r>
      <w:proofErr w:type="spellEnd"/>
      <w:r w:rsidRPr="000C2201">
        <w:rPr>
          <w:lang w:val="en-ID"/>
        </w:rPr>
        <w:t xml:space="preserve"> </w:t>
      </w:r>
      <w:proofErr w:type="spellStart"/>
      <w:r w:rsidRPr="000C2201">
        <w:rPr>
          <w:lang w:val="en-ID"/>
        </w:rPr>
        <w:t>terkait</w:t>
      </w:r>
      <w:proofErr w:type="spellEnd"/>
      <w:r w:rsidRPr="000C2201">
        <w:rPr>
          <w:lang w:val="en-ID"/>
        </w:rPr>
        <w:t xml:space="preserve"> </w:t>
      </w:r>
      <w:proofErr w:type="spellStart"/>
      <w:r w:rsidRPr="000C2201">
        <w:rPr>
          <w:lang w:val="en-ID"/>
        </w:rPr>
        <w:t>sistem</w:t>
      </w:r>
      <w:proofErr w:type="spellEnd"/>
      <w:r w:rsidRPr="000C2201">
        <w:rPr>
          <w:lang w:val="en-ID"/>
        </w:rPr>
        <w:t xml:space="preserve"> </w:t>
      </w:r>
      <w:proofErr w:type="spellStart"/>
      <w:r w:rsidRPr="000C2201">
        <w:rPr>
          <w:lang w:val="en-ID"/>
        </w:rPr>
        <w:t>komunitas</w:t>
      </w:r>
      <w:proofErr w:type="spellEnd"/>
      <w:r w:rsidRPr="000C2201">
        <w:rPr>
          <w:lang w:val="en-ID"/>
        </w:rPr>
        <w:t xml:space="preserve"> </w:t>
      </w:r>
      <w:proofErr w:type="spellStart"/>
      <w:r w:rsidRPr="000C2201">
        <w:rPr>
          <w:lang w:val="en-ID"/>
        </w:rPr>
        <w:t>musik</w:t>
      </w:r>
      <w:proofErr w:type="spellEnd"/>
      <w:r w:rsidRPr="000C2201">
        <w:rPr>
          <w:lang w:val="en-ID"/>
        </w:rPr>
        <w:t>).</w:t>
      </w:r>
    </w:p>
    <w:p w14:paraId="29509E94" w14:textId="699FFCE5" w:rsidR="004C6841" w:rsidRPr="000C2201" w:rsidRDefault="000C2201" w:rsidP="004C6841">
      <w:pPr>
        <w:numPr>
          <w:ilvl w:val="0"/>
          <w:numId w:val="21"/>
        </w:numPr>
        <w:jc w:val="both"/>
        <w:rPr>
          <w:lang w:val="en-ID"/>
        </w:rPr>
      </w:pPr>
      <w:proofErr w:type="spellStart"/>
      <w:r w:rsidRPr="000C2201">
        <w:rPr>
          <w:lang w:val="en-ID"/>
        </w:rPr>
        <w:t>Penyusunan</w:t>
      </w:r>
      <w:proofErr w:type="spellEnd"/>
      <w:r w:rsidRPr="000C2201">
        <w:rPr>
          <w:lang w:val="en-ID"/>
        </w:rPr>
        <w:t xml:space="preserve"> </w:t>
      </w:r>
      <w:proofErr w:type="spellStart"/>
      <w:r w:rsidRPr="000C2201">
        <w:rPr>
          <w:lang w:val="en-ID"/>
        </w:rPr>
        <w:t>jadwal</w:t>
      </w:r>
      <w:proofErr w:type="spellEnd"/>
      <w:r w:rsidRPr="000C2201">
        <w:rPr>
          <w:lang w:val="en-ID"/>
        </w:rPr>
        <w:t xml:space="preserve"> </w:t>
      </w:r>
      <w:proofErr w:type="spellStart"/>
      <w:r w:rsidRPr="000C2201">
        <w:rPr>
          <w:lang w:val="en-ID"/>
        </w:rPr>
        <w:t>pengembangan</w:t>
      </w:r>
      <w:proofErr w:type="spellEnd"/>
      <w:r w:rsidRPr="000C2201">
        <w:rPr>
          <w:lang w:val="en-ID"/>
        </w:rPr>
        <w:t xml:space="preserve"> </w:t>
      </w:r>
      <w:proofErr w:type="spellStart"/>
      <w:r w:rsidRPr="000C2201">
        <w:rPr>
          <w:lang w:val="en-ID"/>
        </w:rPr>
        <w:t>sistem</w:t>
      </w:r>
      <w:proofErr w:type="spellEnd"/>
      <w:r w:rsidRPr="000C2201">
        <w:rPr>
          <w:lang w:val="en-ID"/>
        </w:rPr>
        <w:t>.</w:t>
      </w:r>
    </w:p>
    <w:p w14:paraId="4EC0CDC6" w14:textId="0B544873" w:rsidR="004C6841" w:rsidRDefault="000C2201" w:rsidP="004C6841">
      <w:pPr>
        <w:pStyle w:val="Heading3"/>
        <w:numPr>
          <w:ilvl w:val="0"/>
          <w:numId w:val="20"/>
        </w:numPr>
        <w:spacing w:before="0"/>
        <w:ind w:left="426" w:hanging="426"/>
        <w:jc w:val="both"/>
        <w:rPr>
          <w:iCs/>
        </w:rPr>
      </w:pPr>
      <w:bookmarkStart w:id="70" w:name="_Toc210928975"/>
      <w:r w:rsidRPr="000C2201">
        <w:rPr>
          <w:iCs/>
        </w:rPr>
        <w:t>Membuat Rancangan Awal Sistem</w:t>
      </w:r>
      <w:bookmarkEnd w:id="70"/>
    </w:p>
    <w:p w14:paraId="0159027B" w14:textId="7B06CE9D" w:rsidR="004C6841" w:rsidRDefault="000C2201" w:rsidP="000C2201">
      <w:pPr>
        <w:ind w:firstLine="720"/>
        <w:jc w:val="both"/>
      </w:pPr>
      <w:r w:rsidRPr="000C2201">
        <w:t xml:space="preserve">Setelah fitur utama direncanakan, peneliti membuat desain awal sistem berupa </w:t>
      </w:r>
      <w:proofErr w:type="spellStart"/>
      <w:r w:rsidRPr="000C2201">
        <w:rPr>
          <w:i/>
          <w:iCs/>
        </w:rPr>
        <w:t>wireframe</w:t>
      </w:r>
      <w:proofErr w:type="spellEnd"/>
      <w:r w:rsidRPr="000C2201">
        <w:t xml:space="preserve"> (kerangka antarmuka pengguna) dan diagram alur proses untuk menggambarkan bagaimana sistem akan bekerja.</w:t>
      </w:r>
    </w:p>
    <w:p w14:paraId="51917F37" w14:textId="763D8EE1" w:rsidR="004C6841" w:rsidRDefault="000C2201" w:rsidP="004C6841">
      <w:pPr>
        <w:pStyle w:val="Heading3"/>
        <w:numPr>
          <w:ilvl w:val="0"/>
          <w:numId w:val="20"/>
        </w:numPr>
        <w:spacing w:before="0"/>
        <w:ind w:left="426" w:hanging="426"/>
        <w:jc w:val="both"/>
        <w:rPr>
          <w:iCs/>
        </w:rPr>
      </w:pPr>
      <w:bookmarkStart w:id="71" w:name="_Toc210928976"/>
      <w:r w:rsidRPr="000C2201">
        <w:rPr>
          <w:iCs/>
        </w:rPr>
        <w:t>Membangun Sistem Berbasis Web dan Implementasi Fitur Utama</w:t>
      </w:r>
      <w:bookmarkEnd w:id="71"/>
    </w:p>
    <w:p w14:paraId="54796E83" w14:textId="1DC6BE8C" w:rsidR="004C6841" w:rsidRDefault="000C2201" w:rsidP="000C2201">
      <w:pPr>
        <w:ind w:firstLine="720"/>
        <w:jc w:val="both"/>
      </w:pPr>
      <w:r w:rsidRPr="000C2201">
        <w:t>Rancangan yang telah dibuat kemudian diimplementasikan ke dalam bentuk sistem</w:t>
      </w:r>
      <w:r>
        <w:t xml:space="preserve"> </w:t>
      </w:r>
      <w:r w:rsidRPr="000C2201">
        <w:t>web.</w:t>
      </w:r>
      <w:r>
        <w:t xml:space="preserve"> </w:t>
      </w:r>
      <w:r w:rsidRPr="000C2201">
        <w:t>Tahap ini melibatkan proses pemrograman dan penerapan fitur-fitur utama yang sudah direncanakan sebelumnya.</w:t>
      </w:r>
    </w:p>
    <w:p w14:paraId="66D681E0" w14:textId="2725A5AD" w:rsidR="004C6841" w:rsidRDefault="000C2201" w:rsidP="004C6841">
      <w:pPr>
        <w:pStyle w:val="Heading3"/>
        <w:numPr>
          <w:ilvl w:val="0"/>
          <w:numId w:val="20"/>
        </w:numPr>
        <w:spacing w:before="0"/>
        <w:ind w:left="426" w:hanging="426"/>
        <w:jc w:val="both"/>
        <w:rPr>
          <w:iCs/>
        </w:rPr>
      </w:pPr>
      <w:bookmarkStart w:id="72" w:name="_Toc210928977"/>
      <w:r w:rsidRPr="000C2201">
        <w:rPr>
          <w:iCs/>
        </w:rPr>
        <w:t>Pengujian Sistem</w:t>
      </w:r>
      <w:bookmarkEnd w:id="72"/>
    </w:p>
    <w:p w14:paraId="14354572" w14:textId="77777777" w:rsidR="000C2201" w:rsidRPr="000C2201" w:rsidRDefault="000C2201" w:rsidP="000C2201">
      <w:pPr>
        <w:jc w:val="both"/>
        <w:rPr>
          <w:lang w:val="en-ID"/>
        </w:rPr>
      </w:pPr>
      <w:proofErr w:type="spellStart"/>
      <w:r w:rsidRPr="000C2201">
        <w:rPr>
          <w:lang w:val="en-ID"/>
        </w:rPr>
        <w:t>Setelah</w:t>
      </w:r>
      <w:proofErr w:type="spellEnd"/>
      <w:r w:rsidRPr="000C2201">
        <w:rPr>
          <w:lang w:val="en-ID"/>
        </w:rPr>
        <w:t xml:space="preserve"> </w:t>
      </w:r>
      <w:proofErr w:type="spellStart"/>
      <w:r w:rsidRPr="000C2201">
        <w:rPr>
          <w:lang w:val="en-ID"/>
        </w:rPr>
        <w:t>sistem</w:t>
      </w:r>
      <w:proofErr w:type="spellEnd"/>
      <w:r w:rsidRPr="000C2201">
        <w:rPr>
          <w:lang w:val="en-ID"/>
        </w:rPr>
        <w:t xml:space="preserve"> </w:t>
      </w:r>
      <w:proofErr w:type="spellStart"/>
      <w:r w:rsidRPr="000C2201">
        <w:rPr>
          <w:lang w:val="en-ID"/>
        </w:rPr>
        <w:t>selesai</w:t>
      </w:r>
      <w:proofErr w:type="spellEnd"/>
      <w:r w:rsidRPr="000C2201">
        <w:rPr>
          <w:lang w:val="en-ID"/>
        </w:rPr>
        <w:t xml:space="preserve"> </w:t>
      </w:r>
      <w:proofErr w:type="spellStart"/>
      <w:r w:rsidRPr="000C2201">
        <w:rPr>
          <w:lang w:val="en-ID"/>
        </w:rPr>
        <w:t>dibangun</w:t>
      </w:r>
      <w:proofErr w:type="spellEnd"/>
      <w:r w:rsidRPr="000C2201">
        <w:rPr>
          <w:lang w:val="en-ID"/>
        </w:rPr>
        <w:t xml:space="preserve">, </w:t>
      </w:r>
      <w:proofErr w:type="spellStart"/>
      <w:r w:rsidRPr="000C2201">
        <w:rPr>
          <w:lang w:val="en-ID"/>
        </w:rPr>
        <w:t>dilakukan</w:t>
      </w:r>
      <w:proofErr w:type="spellEnd"/>
      <w:r w:rsidRPr="000C2201">
        <w:rPr>
          <w:lang w:val="en-ID"/>
        </w:rPr>
        <w:t xml:space="preserve"> </w:t>
      </w:r>
      <w:proofErr w:type="spellStart"/>
      <w:r w:rsidRPr="000C2201">
        <w:rPr>
          <w:lang w:val="en-ID"/>
        </w:rPr>
        <w:t>pengujian</w:t>
      </w:r>
      <w:proofErr w:type="spellEnd"/>
      <w:r w:rsidRPr="000C2201">
        <w:rPr>
          <w:lang w:val="en-ID"/>
        </w:rPr>
        <w:t xml:space="preserve"> </w:t>
      </w:r>
      <w:proofErr w:type="spellStart"/>
      <w:r w:rsidRPr="000C2201">
        <w:rPr>
          <w:lang w:val="en-ID"/>
        </w:rPr>
        <w:t>dengan</w:t>
      </w:r>
      <w:proofErr w:type="spellEnd"/>
      <w:r w:rsidRPr="000C2201">
        <w:rPr>
          <w:lang w:val="en-ID"/>
        </w:rPr>
        <w:t xml:space="preserve"> dua </w:t>
      </w:r>
      <w:proofErr w:type="spellStart"/>
      <w:r w:rsidRPr="000C2201">
        <w:rPr>
          <w:lang w:val="en-ID"/>
        </w:rPr>
        <w:t>metode</w:t>
      </w:r>
      <w:proofErr w:type="spellEnd"/>
      <w:r w:rsidRPr="000C2201">
        <w:rPr>
          <w:lang w:val="en-ID"/>
        </w:rPr>
        <w:t>:</w:t>
      </w:r>
    </w:p>
    <w:p w14:paraId="5AB5D4F1" w14:textId="77777777" w:rsidR="000C2201" w:rsidRPr="000C2201" w:rsidRDefault="000C2201" w:rsidP="000C2201">
      <w:pPr>
        <w:numPr>
          <w:ilvl w:val="0"/>
          <w:numId w:val="22"/>
        </w:numPr>
        <w:jc w:val="both"/>
        <w:rPr>
          <w:lang w:val="en-ID"/>
        </w:rPr>
      </w:pPr>
      <w:r w:rsidRPr="000C2201">
        <w:rPr>
          <w:b/>
          <w:bCs/>
          <w:lang w:val="en-ID"/>
        </w:rPr>
        <w:t>Black Box Testing</w:t>
      </w:r>
      <w:r w:rsidRPr="000C2201">
        <w:rPr>
          <w:lang w:val="en-ID"/>
        </w:rPr>
        <w:t xml:space="preserve"> </w:t>
      </w:r>
      <w:proofErr w:type="spellStart"/>
      <w:r w:rsidRPr="000C2201">
        <w:rPr>
          <w:lang w:val="en-ID"/>
        </w:rPr>
        <w:t>untuk</w:t>
      </w:r>
      <w:proofErr w:type="spellEnd"/>
      <w:r w:rsidRPr="000C2201">
        <w:rPr>
          <w:lang w:val="en-ID"/>
        </w:rPr>
        <w:t xml:space="preserve"> </w:t>
      </w:r>
      <w:proofErr w:type="spellStart"/>
      <w:r w:rsidRPr="000C2201">
        <w:rPr>
          <w:lang w:val="en-ID"/>
        </w:rPr>
        <w:t>memastikan</w:t>
      </w:r>
      <w:proofErr w:type="spellEnd"/>
      <w:r w:rsidRPr="000C2201">
        <w:rPr>
          <w:lang w:val="en-ID"/>
        </w:rPr>
        <w:t xml:space="preserve"> </w:t>
      </w:r>
      <w:proofErr w:type="spellStart"/>
      <w:r w:rsidRPr="000C2201">
        <w:rPr>
          <w:lang w:val="en-ID"/>
        </w:rPr>
        <w:t>fungsi-fungsi</w:t>
      </w:r>
      <w:proofErr w:type="spellEnd"/>
      <w:r w:rsidRPr="000C2201">
        <w:rPr>
          <w:lang w:val="en-ID"/>
        </w:rPr>
        <w:t xml:space="preserve"> </w:t>
      </w:r>
      <w:proofErr w:type="spellStart"/>
      <w:r w:rsidRPr="000C2201">
        <w:rPr>
          <w:lang w:val="en-ID"/>
        </w:rPr>
        <w:t>sistem</w:t>
      </w:r>
      <w:proofErr w:type="spellEnd"/>
      <w:r w:rsidRPr="000C2201">
        <w:rPr>
          <w:lang w:val="en-ID"/>
        </w:rPr>
        <w:t xml:space="preserve"> </w:t>
      </w:r>
      <w:proofErr w:type="spellStart"/>
      <w:r w:rsidRPr="000C2201">
        <w:rPr>
          <w:lang w:val="en-ID"/>
        </w:rPr>
        <w:t>berjalan</w:t>
      </w:r>
      <w:proofErr w:type="spellEnd"/>
      <w:r w:rsidRPr="000C2201">
        <w:rPr>
          <w:lang w:val="en-ID"/>
        </w:rPr>
        <w:t xml:space="preserve"> </w:t>
      </w:r>
      <w:proofErr w:type="spellStart"/>
      <w:r w:rsidRPr="000C2201">
        <w:rPr>
          <w:lang w:val="en-ID"/>
        </w:rPr>
        <w:t>sesuai</w:t>
      </w:r>
      <w:proofErr w:type="spellEnd"/>
      <w:r w:rsidRPr="000C2201">
        <w:rPr>
          <w:lang w:val="en-ID"/>
        </w:rPr>
        <w:t xml:space="preserve"> </w:t>
      </w:r>
      <w:proofErr w:type="spellStart"/>
      <w:r w:rsidRPr="000C2201">
        <w:rPr>
          <w:lang w:val="en-ID"/>
        </w:rPr>
        <w:t>harapan</w:t>
      </w:r>
      <w:proofErr w:type="spellEnd"/>
      <w:r w:rsidRPr="000C2201">
        <w:rPr>
          <w:lang w:val="en-ID"/>
        </w:rPr>
        <w:t>.</w:t>
      </w:r>
    </w:p>
    <w:p w14:paraId="6CAA9301" w14:textId="7AB1B562" w:rsidR="004C6841" w:rsidRPr="000C2201" w:rsidRDefault="000C2201" w:rsidP="004C6841">
      <w:pPr>
        <w:numPr>
          <w:ilvl w:val="0"/>
          <w:numId w:val="22"/>
        </w:numPr>
        <w:jc w:val="both"/>
        <w:rPr>
          <w:lang w:val="en-ID"/>
        </w:rPr>
      </w:pPr>
      <w:r w:rsidRPr="000C2201">
        <w:rPr>
          <w:b/>
          <w:bCs/>
          <w:lang w:val="en-ID"/>
        </w:rPr>
        <w:t>SUS (System Usability Scale)</w:t>
      </w:r>
      <w:r w:rsidRPr="000C2201">
        <w:rPr>
          <w:lang w:val="en-ID"/>
        </w:rPr>
        <w:t xml:space="preserve"> </w:t>
      </w:r>
      <w:proofErr w:type="spellStart"/>
      <w:r w:rsidRPr="000C2201">
        <w:rPr>
          <w:lang w:val="en-ID"/>
        </w:rPr>
        <w:t>untuk</w:t>
      </w:r>
      <w:proofErr w:type="spellEnd"/>
      <w:r w:rsidRPr="000C2201">
        <w:rPr>
          <w:lang w:val="en-ID"/>
        </w:rPr>
        <w:t xml:space="preserve"> </w:t>
      </w:r>
      <w:proofErr w:type="spellStart"/>
      <w:r w:rsidRPr="000C2201">
        <w:rPr>
          <w:lang w:val="en-ID"/>
        </w:rPr>
        <w:t>mengukur</w:t>
      </w:r>
      <w:proofErr w:type="spellEnd"/>
      <w:r w:rsidRPr="000C2201">
        <w:rPr>
          <w:lang w:val="en-ID"/>
        </w:rPr>
        <w:t xml:space="preserve"> </w:t>
      </w:r>
      <w:proofErr w:type="spellStart"/>
      <w:r w:rsidRPr="000C2201">
        <w:rPr>
          <w:lang w:val="en-ID"/>
        </w:rPr>
        <w:t>tingkat</w:t>
      </w:r>
      <w:proofErr w:type="spellEnd"/>
      <w:r w:rsidRPr="000C2201">
        <w:rPr>
          <w:lang w:val="en-ID"/>
        </w:rPr>
        <w:t xml:space="preserve"> </w:t>
      </w:r>
      <w:proofErr w:type="spellStart"/>
      <w:r w:rsidRPr="000C2201">
        <w:rPr>
          <w:lang w:val="en-ID"/>
        </w:rPr>
        <w:t>kepuasan</w:t>
      </w:r>
      <w:proofErr w:type="spellEnd"/>
      <w:r w:rsidRPr="000C2201">
        <w:rPr>
          <w:lang w:val="en-ID"/>
        </w:rPr>
        <w:t xml:space="preserve"> dan </w:t>
      </w:r>
      <w:proofErr w:type="spellStart"/>
      <w:r w:rsidRPr="000C2201">
        <w:rPr>
          <w:lang w:val="en-ID"/>
        </w:rPr>
        <w:t>kemudahan</w:t>
      </w:r>
      <w:proofErr w:type="spellEnd"/>
      <w:r w:rsidRPr="000C2201">
        <w:rPr>
          <w:lang w:val="en-ID"/>
        </w:rPr>
        <w:t xml:space="preserve"> </w:t>
      </w:r>
      <w:proofErr w:type="spellStart"/>
      <w:r w:rsidRPr="000C2201">
        <w:rPr>
          <w:lang w:val="en-ID"/>
        </w:rPr>
        <w:t>penggunaan</w:t>
      </w:r>
      <w:proofErr w:type="spellEnd"/>
      <w:r w:rsidRPr="000C2201">
        <w:rPr>
          <w:lang w:val="en-ID"/>
        </w:rPr>
        <w:t xml:space="preserve"> </w:t>
      </w:r>
      <w:proofErr w:type="spellStart"/>
      <w:r w:rsidRPr="000C2201">
        <w:rPr>
          <w:lang w:val="en-ID"/>
        </w:rPr>
        <w:t>sistem</w:t>
      </w:r>
      <w:proofErr w:type="spellEnd"/>
      <w:r w:rsidRPr="000C2201">
        <w:rPr>
          <w:lang w:val="en-ID"/>
        </w:rPr>
        <w:t xml:space="preserve"> oleh </w:t>
      </w:r>
      <w:proofErr w:type="spellStart"/>
      <w:r w:rsidRPr="000C2201">
        <w:rPr>
          <w:lang w:val="en-ID"/>
        </w:rPr>
        <w:t>pengguna</w:t>
      </w:r>
      <w:proofErr w:type="spellEnd"/>
      <w:r w:rsidRPr="000C2201">
        <w:rPr>
          <w:lang w:val="en-ID"/>
        </w:rPr>
        <w:t>.</w:t>
      </w:r>
    </w:p>
    <w:p w14:paraId="270F73CB" w14:textId="18FF5EFE" w:rsidR="004C6841" w:rsidRDefault="000C2201" w:rsidP="004C6841">
      <w:pPr>
        <w:pStyle w:val="Heading3"/>
        <w:numPr>
          <w:ilvl w:val="0"/>
          <w:numId w:val="20"/>
        </w:numPr>
        <w:spacing w:before="0"/>
        <w:ind w:left="426" w:hanging="426"/>
        <w:jc w:val="both"/>
        <w:rPr>
          <w:iCs/>
        </w:rPr>
      </w:pPr>
      <w:bookmarkStart w:id="73" w:name="_Toc210928978"/>
      <w:r w:rsidRPr="000C2201">
        <w:rPr>
          <w:iCs/>
        </w:rPr>
        <w:t>Hasil Pengujian Sistem</w:t>
      </w:r>
      <w:bookmarkEnd w:id="73"/>
    </w:p>
    <w:p w14:paraId="67955911" w14:textId="77777777" w:rsidR="000C2201" w:rsidRDefault="000C2201" w:rsidP="000C2201">
      <w:pPr>
        <w:pStyle w:val="ListParagraph"/>
        <w:numPr>
          <w:ilvl w:val="0"/>
          <w:numId w:val="23"/>
        </w:numPr>
        <w:jc w:val="both"/>
      </w:pPr>
      <w:r>
        <w:t>Jika gagal (hasil pengujian tidak memenuhi kriteria), maka dilakukan perbaikan pada sistem dan pengujian diulang kembali.</w:t>
      </w:r>
    </w:p>
    <w:p w14:paraId="0D1984FC" w14:textId="55E259A1" w:rsidR="004C6841" w:rsidRDefault="000C2201" w:rsidP="000C2201">
      <w:pPr>
        <w:pStyle w:val="ListParagraph"/>
        <w:numPr>
          <w:ilvl w:val="0"/>
          <w:numId w:val="23"/>
        </w:numPr>
        <w:jc w:val="both"/>
      </w:pPr>
      <w:r>
        <w:t>Jika berhasil, proses dilanjutkan ke tahap akhir.</w:t>
      </w:r>
    </w:p>
    <w:p w14:paraId="249E053A" w14:textId="23F779C7" w:rsidR="004C6841" w:rsidRDefault="000C2201" w:rsidP="004C6841">
      <w:pPr>
        <w:pStyle w:val="Heading3"/>
        <w:numPr>
          <w:ilvl w:val="0"/>
          <w:numId w:val="20"/>
        </w:numPr>
        <w:spacing w:before="0"/>
        <w:ind w:left="426" w:hanging="426"/>
        <w:jc w:val="both"/>
        <w:rPr>
          <w:iCs/>
        </w:rPr>
      </w:pPr>
      <w:bookmarkStart w:id="74" w:name="_Toc210928979"/>
      <w:r w:rsidRPr="000C2201">
        <w:rPr>
          <w:iCs/>
        </w:rPr>
        <w:t>Analisis Hasil, Kesimpulan, dan Laporan</w:t>
      </w:r>
      <w:bookmarkEnd w:id="74"/>
    </w:p>
    <w:p w14:paraId="6833C1C8" w14:textId="3D5C02D7" w:rsidR="004C6841" w:rsidRDefault="000C2201" w:rsidP="000C2201">
      <w:pPr>
        <w:ind w:firstLine="720"/>
        <w:jc w:val="both"/>
      </w:pPr>
      <w:r w:rsidRPr="000C2201">
        <w:t>Pada tahap ini, peneliti melakukan analisis terhadap hasil pengujian, menarik kesimpulan, dan menyusun laporan akhir penelitian.</w:t>
      </w:r>
    </w:p>
    <w:p w14:paraId="17C550DF" w14:textId="61782B36" w:rsidR="004C6841" w:rsidRDefault="000C2201" w:rsidP="004C6841">
      <w:pPr>
        <w:pStyle w:val="Heading3"/>
        <w:numPr>
          <w:ilvl w:val="0"/>
          <w:numId w:val="20"/>
        </w:numPr>
        <w:spacing w:before="0"/>
        <w:ind w:left="426" w:hanging="426"/>
        <w:jc w:val="both"/>
        <w:rPr>
          <w:iCs/>
        </w:rPr>
      </w:pPr>
      <w:bookmarkStart w:id="75" w:name="_Toc210928980"/>
      <w:r>
        <w:rPr>
          <w:iCs/>
        </w:rPr>
        <w:t>Penelitian Selesai</w:t>
      </w:r>
      <w:bookmarkEnd w:id="75"/>
    </w:p>
    <w:p w14:paraId="776278E8" w14:textId="1A3C54E9" w:rsidR="004C6841" w:rsidRDefault="000C2201" w:rsidP="000C2201">
      <w:pPr>
        <w:ind w:firstLine="720"/>
        <w:jc w:val="both"/>
      </w:pPr>
      <w:r w:rsidRPr="000C2201">
        <w:t>Penelitian berakhir setelah laporan akhir selesai disusun dan hasilnya siap untuk dipublikasikan atau dipresentasikan.</w:t>
      </w:r>
    </w:p>
    <w:p w14:paraId="18625782" w14:textId="66E0DE69" w:rsidR="000D0221" w:rsidRPr="005B0B47" w:rsidRDefault="00286AC9">
      <w:r w:rsidRPr="005B0B47">
        <w:br w:type="page"/>
      </w:r>
    </w:p>
    <w:p w14:paraId="1F0098C2" w14:textId="66369ED0" w:rsidR="00E9517B" w:rsidRPr="005B0B47" w:rsidRDefault="00E9517B" w:rsidP="000C2201">
      <w:pPr>
        <w:jc w:val="center"/>
        <w:sectPr w:rsidR="00E9517B" w:rsidRPr="005B0B47" w:rsidSect="00D47546">
          <w:headerReference w:type="first" r:id="rId63"/>
          <w:footerReference w:type="first" r:id="rId64"/>
          <w:pgSz w:w="11906" w:h="16838" w:code="9"/>
          <w:pgMar w:top="1701" w:right="1701" w:bottom="1701" w:left="2268" w:header="720" w:footer="720" w:gutter="0"/>
          <w:cols w:space="720"/>
          <w:titlePg/>
        </w:sectPr>
      </w:pPr>
    </w:p>
    <w:p w14:paraId="52DFA48E" w14:textId="7D70998C" w:rsidR="00062B37" w:rsidRPr="005B0B47" w:rsidRDefault="00000000" w:rsidP="000C2201">
      <w:pPr>
        <w:pStyle w:val="Heading1"/>
        <w:jc w:val="center"/>
      </w:pPr>
      <w:bookmarkStart w:id="76" w:name="_Toc210928981"/>
      <w:r w:rsidRPr="005B0B47">
        <w:t>BAB IV</w:t>
      </w:r>
      <w:r w:rsidRPr="005B0B47">
        <w:br/>
        <w:t>JADWAL KERJA</w:t>
      </w:r>
      <w:bookmarkEnd w:id="76"/>
    </w:p>
    <w:p w14:paraId="68B8C588" w14:textId="77777777" w:rsidR="00062B37" w:rsidRPr="005B0B47" w:rsidRDefault="00062B37" w:rsidP="00FA62F9"/>
    <w:p w14:paraId="074266F4" w14:textId="73DC5894" w:rsidR="00062B37" w:rsidRPr="005B0B47" w:rsidRDefault="00000000" w:rsidP="00286AC9">
      <w:r w:rsidRPr="005B0B47">
        <w:tab/>
        <w:t xml:space="preserve">Dalam pembuatan Laporan proposal Sistem informasi komunitas musik interaktif berbasis web menggunakan </w:t>
      </w:r>
      <w:proofErr w:type="spellStart"/>
      <w:r w:rsidRPr="005B0B47">
        <w:t>gamifikasi</w:t>
      </w:r>
      <w:proofErr w:type="spellEnd"/>
      <w:r w:rsidRPr="005B0B47">
        <w:t xml:space="preserve"> pada beberapa kategori alat musik yang akan dibuat, diperlukan jadwal kerja untuk mengatur waktu agar lebih efisien. Berikut merupakan jadwal kerja dalam melakukan penelitian dapat dilihat pada tabel </w:t>
      </w:r>
      <w:proofErr w:type="spellStart"/>
      <w:r w:rsidRPr="005B0B47">
        <w:t>dibawah</w:t>
      </w:r>
      <w:proofErr w:type="spellEnd"/>
      <w:r w:rsidRPr="005B0B47">
        <w:t xml:space="preserve"> ini:</w:t>
      </w:r>
    </w:p>
    <w:p w14:paraId="0C80180F" w14:textId="459C22EF" w:rsidR="00286AC9" w:rsidRPr="005B0B47" w:rsidRDefault="00286AC9" w:rsidP="00286AC9">
      <w:pPr>
        <w:pStyle w:val="Caption"/>
        <w:keepNext/>
        <w:jc w:val="center"/>
        <w:rPr>
          <w:i w:val="0"/>
          <w:iCs w:val="0"/>
          <w:color w:val="auto"/>
          <w:sz w:val="22"/>
          <w:szCs w:val="22"/>
        </w:rPr>
      </w:pPr>
      <w:bookmarkStart w:id="77" w:name="_Toc210929314"/>
      <w:bookmarkStart w:id="78" w:name="_Toc212036859"/>
      <w:r w:rsidRPr="005B0B47">
        <w:rPr>
          <w:i w:val="0"/>
          <w:iCs w:val="0"/>
          <w:color w:val="auto"/>
          <w:sz w:val="22"/>
          <w:szCs w:val="22"/>
        </w:rPr>
        <w:t>Tabel 4.</w:t>
      </w:r>
      <w:r w:rsidRPr="005B0B47">
        <w:rPr>
          <w:i w:val="0"/>
          <w:iCs w:val="0"/>
          <w:color w:val="auto"/>
          <w:sz w:val="22"/>
          <w:szCs w:val="22"/>
        </w:rPr>
        <w:fldChar w:fldCharType="begin"/>
      </w:r>
      <w:r w:rsidRPr="005B0B47">
        <w:rPr>
          <w:i w:val="0"/>
          <w:iCs w:val="0"/>
          <w:color w:val="auto"/>
          <w:sz w:val="22"/>
          <w:szCs w:val="22"/>
        </w:rPr>
        <w:instrText xml:space="preserve"> SEQ Tabel_4. \* ARABIC </w:instrText>
      </w:r>
      <w:r w:rsidRPr="005B0B47">
        <w:rPr>
          <w:i w:val="0"/>
          <w:iCs w:val="0"/>
          <w:color w:val="auto"/>
          <w:sz w:val="22"/>
          <w:szCs w:val="22"/>
        </w:rPr>
        <w:fldChar w:fldCharType="separate"/>
      </w:r>
      <w:r w:rsidRPr="005B0B47">
        <w:rPr>
          <w:i w:val="0"/>
          <w:iCs w:val="0"/>
          <w:noProof/>
          <w:color w:val="auto"/>
          <w:sz w:val="22"/>
          <w:szCs w:val="22"/>
        </w:rPr>
        <w:t>1</w:t>
      </w:r>
      <w:r w:rsidRPr="005B0B47">
        <w:rPr>
          <w:i w:val="0"/>
          <w:iCs w:val="0"/>
          <w:color w:val="auto"/>
          <w:sz w:val="22"/>
          <w:szCs w:val="22"/>
        </w:rPr>
        <w:fldChar w:fldCharType="end"/>
      </w:r>
      <w:r w:rsidRPr="005B0B47">
        <w:rPr>
          <w:i w:val="0"/>
          <w:iCs w:val="0"/>
          <w:color w:val="auto"/>
          <w:sz w:val="22"/>
          <w:szCs w:val="22"/>
        </w:rPr>
        <w:t xml:space="preserve"> Jadwal Kerja</w:t>
      </w:r>
      <w:bookmarkEnd w:id="77"/>
      <w:bookmarkEnd w:id="78"/>
    </w:p>
    <w:tbl>
      <w:tblPr>
        <w:tblStyle w:val="a5"/>
        <w:tblW w:w="8387" w:type="dxa"/>
        <w:tblInd w:w="-152" w:type="dxa"/>
        <w:tblBorders>
          <w:top w:val="nil"/>
          <w:left w:val="nil"/>
          <w:bottom w:val="nil"/>
          <w:right w:val="nil"/>
          <w:insideH w:val="nil"/>
          <w:insideV w:val="nil"/>
        </w:tblBorders>
        <w:tblLayout w:type="fixed"/>
        <w:tblLook w:val="0600" w:firstRow="0" w:lastRow="0" w:firstColumn="0" w:lastColumn="0" w:noHBand="1" w:noVBand="1"/>
      </w:tblPr>
      <w:tblGrid>
        <w:gridCol w:w="568"/>
        <w:gridCol w:w="1609"/>
        <w:gridCol w:w="360"/>
        <w:gridCol w:w="285"/>
        <w:gridCol w:w="315"/>
        <w:gridCol w:w="270"/>
        <w:gridCol w:w="285"/>
        <w:gridCol w:w="300"/>
        <w:gridCol w:w="225"/>
        <w:gridCol w:w="300"/>
        <w:gridCol w:w="300"/>
        <w:gridCol w:w="315"/>
        <w:gridCol w:w="315"/>
        <w:gridCol w:w="375"/>
        <w:gridCol w:w="345"/>
        <w:gridCol w:w="360"/>
        <w:gridCol w:w="315"/>
        <w:gridCol w:w="285"/>
        <w:gridCol w:w="300"/>
        <w:gridCol w:w="285"/>
        <w:gridCol w:w="315"/>
        <w:gridCol w:w="360"/>
      </w:tblGrid>
      <w:tr w:rsidR="00062B37" w:rsidRPr="005B0B47" w14:paraId="14FB7FEA" w14:textId="77777777" w:rsidTr="00235A00">
        <w:trPr>
          <w:trHeight w:val="570"/>
        </w:trPr>
        <w:tc>
          <w:tcPr>
            <w:tcW w:w="568" w:type="dxa"/>
            <w:vMerge w:val="restart"/>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19744A54" w14:textId="77777777" w:rsidR="00062B37" w:rsidRPr="005B0B47" w:rsidRDefault="00000000" w:rsidP="00FA62F9">
            <w:pPr>
              <w:widowControl w:val="0"/>
              <w:jc w:val="center"/>
            </w:pPr>
            <w:proofErr w:type="spellStart"/>
            <w:r w:rsidRPr="005B0B47">
              <w:t>No</w:t>
            </w:r>
            <w:proofErr w:type="spellEnd"/>
          </w:p>
        </w:tc>
        <w:tc>
          <w:tcPr>
            <w:tcW w:w="1609" w:type="dxa"/>
            <w:vMerge w:val="restart"/>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1D542806" w14:textId="77777777" w:rsidR="00062B37" w:rsidRPr="005B0B47" w:rsidRDefault="00000000" w:rsidP="00FA62F9">
            <w:pPr>
              <w:widowControl w:val="0"/>
              <w:jc w:val="center"/>
            </w:pPr>
            <w:r w:rsidRPr="005B0B47">
              <w:t>Kegiatan</w:t>
            </w:r>
          </w:p>
        </w:tc>
        <w:tc>
          <w:tcPr>
            <w:tcW w:w="1230" w:type="dxa"/>
            <w:gridSpan w:val="4"/>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409027CD" w14:textId="77777777" w:rsidR="00062B37" w:rsidRPr="005B0B47" w:rsidRDefault="00000000" w:rsidP="00FA62F9">
            <w:pPr>
              <w:widowControl w:val="0"/>
              <w:jc w:val="center"/>
            </w:pPr>
            <w:r w:rsidRPr="005B0B47">
              <w:t>Oktober</w:t>
            </w:r>
          </w:p>
          <w:p w14:paraId="7553B118" w14:textId="77777777" w:rsidR="00062B37" w:rsidRPr="005B0B47" w:rsidRDefault="00000000" w:rsidP="00FA62F9">
            <w:pPr>
              <w:widowControl w:val="0"/>
              <w:jc w:val="center"/>
              <w:rPr>
                <w:sz w:val="20"/>
                <w:szCs w:val="20"/>
              </w:rPr>
            </w:pPr>
            <w:r w:rsidRPr="005B0B47">
              <w:t>2025</w:t>
            </w:r>
          </w:p>
        </w:tc>
        <w:tc>
          <w:tcPr>
            <w:tcW w:w="1110" w:type="dxa"/>
            <w:gridSpan w:val="4"/>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26BDECD1" w14:textId="77777777" w:rsidR="00062B37" w:rsidRPr="005B0B47" w:rsidRDefault="00000000" w:rsidP="00FA62F9">
            <w:pPr>
              <w:widowControl w:val="0"/>
              <w:jc w:val="center"/>
            </w:pPr>
            <w:r w:rsidRPr="005B0B47">
              <w:t>November</w:t>
            </w:r>
          </w:p>
          <w:p w14:paraId="5F32D495" w14:textId="77777777" w:rsidR="00062B37" w:rsidRPr="005B0B47" w:rsidRDefault="00000000" w:rsidP="00FA62F9">
            <w:pPr>
              <w:widowControl w:val="0"/>
              <w:jc w:val="center"/>
              <w:rPr>
                <w:sz w:val="20"/>
                <w:szCs w:val="20"/>
              </w:rPr>
            </w:pPr>
            <w:r w:rsidRPr="005B0B47">
              <w:t>2025</w:t>
            </w:r>
          </w:p>
        </w:tc>
        <w:tc>
          <w:tcPr>
            <w:tcW w:w="1305" w:type="dxa"/>
            <w:gridSpan w:val="4"/>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3C123CFC" w14:textId="77777777" w:rsidR="00062B37" w:rsidRPr="005B0B47" w:rsidRDefault="00000000" w:rsidP="00FA62F9">
            <w:pPr>
              <w:widowControl w:val="0"/>
              <w:jc w:val="center"/>
            </w:pPr>
            <w:r w:rsidRPr="005B0B47">
              <w:t>Desember</w:t>
            </w:r>
          </w:p>
          <w:p w14:paraId="22BA55C2" w14:textId="77777777" w:rsidR="00062B37" w:rsidRPr="005B0B47" w:rsidRDefault="00000000" w:rsidP="00FA62F9">
            <w:pPr>
              <w:widowControl w:val="0"/>
              <w:jc w:val="center"/>
              <w:rPr>
                <w:sz w:val="20"/>
                <w:szCs w:val="20"/>
              </w:rPr>
            </w:pPr>
            <w:r w:rsidRPr="005B0B47">
              <w:t>2025</w:t>
            </w:r>
          </w:p>
        </w:tc>
        <w:tc>
          <w:tcPr>
            <w:tcW w:w="1305" w:type="dxa"/>
            <w:gridSpan w:val="4"/>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6178AE85" w14:textId="77777777" w:rsidR="00062B37" w:rsidRPr="005B0B47" w:rsidRDefault="00000000" w:rsidP="00FA62F9">
            <w:pPr>
              <w:widowControl w:val="0"/>
              <w:jc w:val="center"/>
            </w:pPr>
            <w:r w:rsidRPr="005B0B47">
              <w:t>Januari</w:t>
            </w:r>
          </w:p>
          <w:p w14:paraId="6DCC0340" w14:textId="77777777" w:rsidR="00062B37" w:rsidRPr="005B0B47" w:rsidRDefault="00000000" w:rsidP="00FA62F9">
            <w:pPr>
              <w:widowControl w:val="0"/>
              <w:jc w:val="center"/>
              <w:rPr>
                <w:sz w:val="20"/>
                <w:szCs w:val="20"/>
              </w:rPr>
            </w:pPr>
            <w:r w:rsidRPr="005B0B47">
              <w:t>2026</w:t>
            </w:r>
          </w:p>
        </w:tc>
        <w:tc>
          <w:tcPr>
            <w:tcW w:w="1260" w:type="dxa"/>
            <w:gridSpan w:val="4"/>
            <w:tcBorders>
              <w:top w:val="single" w:sz="8" w:space="0" w:color="000000"/>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46A58D69" w14:textId="77777777" w:rsidR="00062B37" w:rsidRPr="005B0B47" w:rsidRDefault="00000000" w:rsidP="00FA62F9">
            <w:pPr>
              <w:widowControl w:val="0"/>
              <w:jc w:val="center"/>
            </w:pPr>
            <w:r w:rsidRPr="005B0B47">
              <w:t>Februari</w:t>
            </w:r>
          </w:p>
          <w:p w14:paraId="582EC2FE" w14:textId="77777777" w:rsidR="00062B37" w:rsidRPr="005B0B47" w:rsidRDefault="00000000" w:rsidP="00FA62F9">
            <w:pPr>
              <w:widowControl w:val="0"/>
              <w:jc w:val="center"/>
              <w:rPr>
                <w:sz w:val="20"/>
                <w:szCs w:val="20"/>
              </w:rPr>
            </w:pPr>
            <w:r w:rsidRPr="005B0B47">
              <w:t>2026</w:t>
            </w:r>
          </w:p>
        </w:tc>
      </w:tr>
      <w:tr w:rsidR="00263B4F" w:rsidRPr="005B0B47" w14:paraId="5E9ABF83" w14:textId="77777777" w:rsidTr="00235A00">
        <w:trPr>
          <w:trHeight w:val="315"/>
        </w:trPr>
        <w:tc>
          <w:tcPr>
            <w:tcW w:w="5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6EE3B" w14:textId="77777777" w:rsidR="00062B37" w:rsidRPr="005B0B47" w:rsidRDefault="00062B37" w:rsidP="00FA62F9">
            <w:pPr>
              <w:widowControl w:val="0"/>
              <w:rPr>
                <w:sz w:val="20"/>
                <w:szCs w:val="20"/>
              </w:rPr>
            </w:pPr>
          </w:p>
        </w:tc>
        <w:tc>
          <w:tcPr>
            <w:tcW w:w="1609" w:type="dxa"/>
            <w:vMerge/>
            <w:tcBorders>
              <w:top w:val="single" w:sz="8" w:space="0" w:color="000000"/>
              <w:left w:val="single" w:sz="8" w:space="0" w:color="CCCCCC"/>
              <w:bottom w:val="single" w:sz="8" w:space="0" w:color="000000"/>
              <w:right w:val="single" w:sz="8" w:space="0" w:color="000000"/>
            </w:tcBorders>
            <w:tcMar>
              <w:top w:w="100" w:type="dxa"/>
              <w:left w:w="100" w:type="dxa"/>
              <w:bottom w:w="100" w:type="dxa"/>
              <w:right w:w="100" w:type="dxa"/>
            </w:tcMar>
          </w:tcPr>
          <w:p w14:paraId="7ACE0613"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4CCC1364" w14:textId="77777777" w:rsidR="00062B37" w:rsidRPr="005B0B47" w:rsidRDefault="00000000" w:rsidP="00FA62F9">
            <w:pPr>
              <w:widowControl w:val="0"/>
              <w:jc w:val="center"/>
              <w:rPr>
                <w:sz w:val="20"/>
                <w:szCs w:val="20"/>
              </w:rPr>
            </w:pPr>
            <w:r w:rsidRPr="005B0B47">
              <w:t>1</w:t>
            </w:r>
          </w:p>
        </w:tc>
        <w:tc>
          <w:tcPr>
            <w:tcW w:w="28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4C10D358" w14:textId="77777777" w:rsidR="00062B37" w:rsidRPr="005B0B47" w:rsidRDefault="00000000" w:rsidP="00FA62F9">
            <w:pPr>
              <w:widowControl w:val="0"/>
              <w:jc w:val="center"/>
              <w:rPr>
                <w:sz w:val="20"/>
                <w:szCs w:val="20"/>
              </w:rPr>
            </w:pPr>
            <w:r w:rsidRPr="005B0B47">
              <w:t>2</w:t>
            </w:r>
          </w:p>
        </w:tc>
        <w:tc>
          <w:tcPr>
            <w:tcW w:w="31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3C88C603" w14:textId="77777777" w:rsidR="00062B37" w:rsidRPr="005B0B47" w:rsidRDefault="00000000" w:rsidP="00FA62F9">
            <w:pPr>
              <w:widowControl w:val="0"/>
              <w:jc w:val="center"/>
              <w:rPr>
                <w:sz w:val="20"/>
                <w:szCs w:val="20"/>
              </w:rPr>
            </w:pPr>
            <w:r w:rsidRPr="005B0B47">
              <w:t>3</w:t>
            </w:r>
          </w:p>
        </w:tc>
        <w:tc>
          <w:tcPr>
            <w:tcW w:w="27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66214245" w14:textId="77777777" w:rsidR="00062B37" w:rsidRPr="005B0B47" w:rsidRDefault="00000000" w:rsidP="00FA62F9">
            <w:pPr>
              <w:widowControl w:val="0"/>
              <w:jc w:val="center"/>
              <w:rPr>
                <w:sz w:val="20"/>
                <w:szCs w:val="20"/>
              </w:rPr>
            </w:pPr>
            <w:r w:rsidRPr="005B0B47">
              <w:t>4</w:t>
            </w:r>
          </w:p>
        </w:tc>
        <w:tc>
          <w:tcPr>
            <w:tcW w:w="28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24F84176" w14:textId="77777777" w:rsidR="00062B37" w:rsidRPr="005B0B47" w:rsidRDefault="00000000" w:rsidP="00FA62F9">
            <w:pPr>
              <w:widowControl w:val="0"/>
              <w:jc w:val="center"/>
              <w:rPr>
                <w:sz w:val="20"/>
                <w:szCs w:val="20"/>
              </w:rPr>
            </w:pPr>
            <w:r w:rsidRPr="005B0B47">
              <w:t>1</w:t>
            </w:r>
          </w:p>
        </w:tc>
        <w:tc>
          <w:tcPr>
            <w:tcW w:w="30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62F41106" w14:textId="77777777" w:rsidR="00062B37" w:rsidRPr="005B0B47" w:rsidRDefault="00000000" w:rsidP="00FA62F9">
            <w:pPr>
              <w:widowControl w:val="0"/>
              <w:jc w:val="center"/>
              <w:rPr>
                <w:sz w:val="20"/>
                <w:szCs w:val="20"/>
              </w:rPr>
            </w:pPr>
            <w:r w:rsidRPr="005B0B47">
              <w:t>2</w:t>
            </w:r>
          </w:p>
        </w:tc>
        <w:tc>
          <w:tcPr>
            <w:tcW w:w="22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483E061F" w14:textId="77777777" w:rsidR="00062B37" w:rsidRPr="005B0B47" w:rsidRDefault="00000000" w:rsidP="00FA62F9">
            <w:pPr>
              <w:widowControl w:val="0"/>
              <w:jc w:val="center"/>
              <w:rPr>
                <w:sz w:val="20"/>
                <w:szCs w:val="20"/>
              </w:rPr>
            </w:pPr>
            <w:r w:rsidRPr="005B0B47">
              <w:t>3</w:t>
            </w:r>
          </w:p>
        </w:tc>
        <w:tc>
          <w:tcPr>
            <w:tcW w:w="30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E7D9F2B" w14:textId="77777777" w:rsidR="00062B37" w:rsidRPr="005B0B47" w:rsidRDefault="00000000" w:rsidP="00FA62F9">
            <w:pPr>
              <w:widowControl w:val="0"/>
              <w:jc w:val="center"/>
              <w:rPr>
                <w:sz w:val="20"/>
                <w:szCs w:val="20"/>
              </w:rPr>
            </w:pPr>
            <w:r w:rsidRPr="005B0B47">
              <w:t>4</w:t>
            </w:r>
          </w:p>
        </w:tc>
        <w:tc>
          <w:tcPr>
            <w:tcW w:w="30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44FE82D" w14:textId="77777777" w:rsidR="00062B37" w:rsidRPr="005B0B47" w:rsidRDefault="00000000" w:rsidP="00FA62F9">
            <w:pPr>
              <w:widowControl w:val="0"/>
              <w:jc w:val="center"/>
              <w:rPr>
                <w:sz w:val="20"/>
                <w:szCs w:val="20"/>
              </w:rPr>
            </w:pPr>
            <w:r w:rsidRPr="005B0B47">
              <w:t>1</w:t>
            </w:r>
          </w:p>
        </w:tc>
        <w:tc>
          <w:tcPr>
            <w:tcW w:w="31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88AB8A1" w14:textId="77777777" w:rsidR="00062B37" w:rsidRPr="005B0B47" w:rsidRDefault="00000000" w:rsidP="00FA62F9">
            <w:pPr>
              <w:widowControl w:val="0"/>
              <w:jc w:val="center"/>
              <w:rPr>
                <w:sz w:val="20"/>
                <w:szCs w:val="20"/>
              </w:rPr>
            </w:pPr>
            <w:r w:rsidRPr="005B0B47">
              <w:t>2</w:t>
            </w:r>
          </w:p>
        </w:tc>
        <w:tc>
          <w:tcPr>
            <w:tcW w:w="31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4CD9A765" w14:textId="77777777" w:rsidR="00062B37" w:rsidRPr="005B0B47" w:rsidRDefault="00000000" w:rsidP="00FA62F9">
            <w:pPr>
              <w:widowControl w:val="0"/>
              <w:jc w:val="center"/>
              <w:rPr>
                <w:sz w:val="20"/>
                <w:szCs w:val="20"/>
              </w:rPr>
            </w:pPr>
            <w:r w:rsidRPr="005B0B47">
              <w:t>3</w:t>
            </w:r>
          </w:p>
        </w:tc>
        <w:tc>
          <w:tcPr>
            <w:tcW w:w="37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54F79C4A" w14:textId="77777777" w:rsidR="00062B37" w:rsidRPr="005B0B47" w:rsidRDefault="00000000" w:rsidP="00FA62F9">
            <w:pPr>
              <w:widowControl w:val="0"/>
              <w:jc w:val="center"/>
              <w:rPr>
                <w:sz w:val="20"/>
                <w:szCs w:val="20"/>
              </w:rPr>
            </w:pPr>
            <w:r w:rsidRPr="005B0B47">
              <w:t>4</w:t>
            </w:r>
          </w:p>
        </w:tc>
        <w:tc>
          <w:tcPr>
            <w:tcW w:w="34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3A33B17A" w14:textId="77777777" w:rsidR="00062B37" w:rsidRPr="005B0B47" w:rsidRDefault="00000000" w:rsidP="00FA62F9">
            <w:pPr>
              <w:widowControl w:val="0"/>
              <w:jc w:val="center"/>
              <w:rPr>
                <w:sz w:val="20"/>
                <w:szCs w:val="20"/>
              </w:rPr>
            </w:pPr>
            <w:r w:rsidRPr="005B0B47">
              <w:t>1</w:t>
            </w:r>
          </w:p>
        </w:tc>
        <w:tc>
          <w:tcPr>
            <w:tcW w:w="36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6C2C730E" w14:textId="77777777" w:rsidR="00062B37" w:rsidRPr="005B0B47" w:rsidRDefault="00000000" w:rsidP="00FA62F9">
            <w:pPr>
              <w:widowControl w:val="0"/>
              <w:jc w:val="center"/>
              <w:rPr>
                <w:sz w:val="20"/>
                <w:szCs w:val="20"/>
              </w:rPr>
            </w:pPr>
            <w:r w:rsidRPr="005B0B47">
              <w:t>2</w:t>
            </w:r>
          </w:p>
        </w:tc>
        <w:tc>
          <w:tcPr>
            <w:tcW w:w="31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046C2D8" w14:textId="77777777" w:rsidR="00062B37" w:rsidRPr="005B0B47" w:rsidRDefault="00000000" w:rsidP="00FA62F9">
            <w:pPr>
              <w:widowControl w:val="0"/>
              <w:jc w:val="center"/>
              <w:rPr>
                <w:sz w:val="20"/>
                <w:szCs w:val="20"/>
              </w:rPr>
            </w:pPr>
            <w:r w:rsidRPr="005B0B47">
              <w:t>3</w:t>
            </w:r>
          </w:p>
        </w:tc>
        <w:tc>
          <w:tcPr>
            <w:tcW w:w="28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35AD9B88" w14:textId="77777777" w:rsidR="00062B37" w:rsidRPr="005B0B47" w:rsidRDefault="00000000" w:rsidP="00FA62F9">
            <w:pPr>
              <w:widowControl w:val="0"/>
              <w:jc w:val="center"/>
              <w:rPr>
                <w:sz w:val="20"/>
                <w:szCs w:val="20"/>
              </w:rPr>
            </w:pPr>
            <w:r w:rsidRPr="005B0B47">
              <w:t>4</w:t>
            </w:r>
          </w:p>
        </w:tc>
        <w:tc>
          <w:tcPr>
            <w:tcW w:w="30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603479B0" w14:textId="77777777" w:rsidR="00062B37" w:rsidRPr="005B0B47" w:rsidRDefault="00000000" w:rsidP="00FA62F9">
            <w:pPr>
              <w:widowControl w:val="0"/>
              <w:jc w:val="center"/>
              <w:rPr>
                <w:sz w:val="20"/>
                <w:szCs w:val="20"/>
              </w:rPr>
            </w:pPr>
            <w:r w:rsidRPr="005B0B47">
              <w:t>1</w:t>
            </w:r>
          </w:p>
        </w:tc>
        <w:tc>
          <w:tcPr>
            <w:tcW w:w="28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582D2F86" w14:textId="77777777" w:rsidR="00062B37" w:rsidRPr="005B0B47" w:rsidRDefault="00000000" w:rsidP="00FA62F9">
            <w:pPr>
              <w:widowControl w:val="0"/>
              <w:jc w:val="center"/>
              <w:rPr>
                <w:sz w:val="20"/>
                <w:szCs w:val="20"/>
              </w:rPr>
            </w:pPr>
            <w:r w:rsidRPr="005B0B47">
              <w:t>2</w:t>
            </w:r>
          </w:p>
        </w:tc>
        <w:tc>
          <w:tcPr>
            <w:tcW w:w="31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588518AC" w14:textId="77777777" w:rsidR="00062B37" w:rsidRPr="005B0B47" w:rsidRDefault="00000000" w:rsidP="00FA62F9">
            <w:pPr>
              <w:widowControl w:val="0"/>
              <w:jc w:val="center"/>
              <w:rPr>
                <w:sz w:val="20"/>
                <w:szCs w:val="20"/>
              </w:rPr>
            </w:pPr>
            <w:r w:rsidRPr="005B0B47">
              <w:t>3</w:t>
            </w:r>
          </w:p>
        </w:tc>
        <w:tc>
          <w:tcPr>
            <w:tcW w:w="36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5105508" w14:textId="77777777" w:rsidR="00062B37" w:rsidRPr="005B0B47" w:rsidRDefault="00000000" w:rsidP="00FA62F9">
            <w:pPr>
              <w:widowControl w:val="0"/>
              <w:jc w:val="center"/>
              <w:rPr>
                <w:sz w:val="20"/>
                <w:szCs w:val="20"/>
              </w:rPr>
            </w:pPr>
            <w:r w:rsidRPr="005B0B47">
              <w:t>4</w:t>
            </w:r>
          </w:p>
        </w:tc>
      </w:tr>
      <w:tr w:rsidR="00062B37" w:rsidRPr="005B0B47" w14:paraId="530DA8A3" w14:textId="77777777" w:rsidTr="00235A00">
        <w:trPr>
          <w:trHeight w:val="630"/>
        </w:trPr>
        <w:tc>
          <w:tcPr>
            <w:tcW w:w="568" w:type="dxa"/>
            <w:vMerge w:val="restart"/>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71B1F9DA" w14:textId="77777777" w:rsidR="00062B37" w:rsidRPr="005B0B47" w:rsidRDefault="00000000" w:rsidP="00FA62F9">
            <w:pPr>
              <w:widowControl w:val="0"/>
              <w:jc w:val="center"/>
            </w:pPr>
            <w:r w:rsidRPr="005B0B47">
              <w:t>1</w:t>
            </w:r>
          </w:p>
        </w:tc>
        <w:tc>
          <w:tcPr>
            <w:tcW w:w="1609" w:type="dxa"/>
            <w:vMerge w:val="restart"/>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53CB044C" w14:textId="77777777" w:rsidR="00062B37" w:rsidRPr="005B0B47" w:rsidRDefault="00000000" w:rsidP="00FA62F9">
            <w:pPr>
              <w:widowControl w:val="0"/>
              <w:jc w:val="center"/>
              <w:rPr>
                <w:i/>
              </w:rPr>
            </w:pPr>
            <w:proofErr w:type="spellStart"/>
            <w:r w:rsidRPr="005B0B47">
              <w:rPr>
                <w:i/>
              </w:rPr>
              <w:t>Communication</w:t>
            </w:r>
            <w:proofErr w:type="spellEnd"/>
          </w:p>
        </w:tc>
        <w:tc>
          <w:tcPr>
            <w:tcW w:w="360"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E70CB3A"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38312DF6"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1BD118E" w14:textId="77777777" w:rsidR="00062B37" w:rsidRPr="005B0B47" w:rsidRDefault="00062B37" w:rsidP="00FA62F9">
            <w:pPr>
              <w:widowControl w:val="0"/>
              <w:rPr>
                <w:sz w:val="20"/>
                <w:szCs w:val="20"/>
              </w:rPr>
            </w:pPr>
          </w:p>
        </w:tc>
        <w:tc>
          <w:tcPr>
            <w:tcW w:w="270"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D575099"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9BBD984"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6949849" w14:textId="77777777" w:rsidR="00062B37" w:rsidRPr="005B0B47" w:rsidRDefault="00062B37" w:rsidP="00FA62F9">
            <w:pPr>
              <w:widowControl w:val="0"/>
              <w:rPr>
                <w:sz w:val="20"/>
                <w:szCs w:val="20"/>
              </w:rPr>
            </w:pPr>
          </w:p>
        </w:tc>
        <w:tc>
          <w:tcPr>
            <w:tcW w:w="22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DA301C1"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1875620"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0000421"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BAB6597"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653896" w14:textId="77777777" w:rsidR="00062B37" w:rsidRPr="005B0B47" w:rsidRDefault="00062B37" w:rsidP="00FA62F9">
            <w:pPr>
              <w:widowControl w:val="0"/>
              <w:rPr>
                <w:sz w:val="20"/>
                <w:szCs w:val="20"/>
              </w:rPr>
            </w:pPr>
          </w:p>
        </w:tc>
        <w:tc>
          <w:tcPr>
            <w:tcW w:w="37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B388718" w14:textId="77777777" w:rsidR="00062B37" w:rsidRPr="005B0B47" w:rsidRDefault="00062B37" w:rsidP="00FA62F9">
            <w:pPr>
              <w:widowControl w:val="0"/>
              <w:rPr>
                <w:sz w:val="20"/>
                <w:szCs w:val="20"/>
              </w:rPr>
            </w:pPr>
          </w:p>
        </w:tc>
        <w:tc>
          <w:tcPr>
            <w:tcW w:w="34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2A36AD4" w14:textId="77777777" w:rsidR="00062B37" w:rsidRPr="005B0B47" w:rsidRDefault="00062B37" w:rsidP="00FA62F9">
            <w:pPr>
              <w:widowControl w:val="0"/>
              <w:rPr>
                <w:sz w:val="20"/>
                <w:szCs w:val="20"/>
              </w:rPr>
            </w:pPr>
          </w:p>
        </w:tc>
        <w:tc>
          <w:tcPr>
            <w:tcW w:w="36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24608F4"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3D24C7C"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5CD14B3"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7A00759"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1469F86"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D62A861" w14:textId="77777777" w:rsidR="00062B37" w:rsidRPr="005B0B47" w:rsidRDefault="00062B37" w:rsidP="00FA62F9">
            <w:pPr>
              <w:widowControl w:val="0"/>
              <w:rPr>
                <w:sz w:val="20"/>
                <w:szCs w:val="20"/>
              </w:rPr>
            </w:pPr>
          </w:p>
        </w:tc>
        <w:tc>
          <w:tcPr>
            <w:tcW w:w="36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CE25CC4" w14:textId="77777777" w:rsidR="00062B37" w:rsidRPr="005B0B47" w:rsidRDefault="00062B37" w:rsidP="00FA62F9">
            <w:pPr>
              <w:widowControl w:val="0"/>
              <w:rPr>
                <w:sz w:val="20"/>
                <w:szCs w:val="20"/>
              </w:rPr>
            </w:pPr>
          </w:p>
        </w:tc>
      </w:tr>
      <w:tr w:rsidR="00062B37" w:rsidRPr="005B0B47" w14:paraId="11B0A706" w14:textId="77777777" w:rsidTr="00235A00">
        <w:trPr>
          <w:trHeight w:val="345"/>
        </w:trPr>
        <w:tc>
          <w:tcPr>
            <w:tcW w:w="568" w:type="dxa"/>
            <w:vMerge/>
            <w:tcBorders>
              <w:top w:val="single" w:sz="8" w:space="0" w:color="CCCCCC"/>
              <w:left w:val="single" w:sz="8" w:space="0" w:color="000000"/>
              <w:bottom w:val="single" w:sz="8" w:space="0" w:color="000000"/>
              <w:right w:val="single" w:sz="8" w:space="0" w:color="000000"/>
            </w:tcBorders>
            <w:tcMar>
              <w:top w:w="100" w:type="dxa"/>
              <w:left w:w="100" w:type="dxa"/>
              <w:bottom w:w="100" w:type="dxa"/>
              <w:right w:w="100" w:type="dxa"/>
            </w:tcMar>
          </w:tcPr>
          <w:p w14:paraId="4E0B6276" w14:textId="77777777" w:rsidR="00062B37" w:rsidRPr="005B0B47" w:rsidRDefault="00062B37" w:rsidP="00FA62F9">
            <w:pPr>
              <w:widowControl w:val="0"/>
              <w:rPr>
                <w:sz w:val="20"/>
                <w:szCs w:val="20"/>
              </w:rPr>
            </w:pPr>
          </w:p>
        </w:tc>
        <w:tc>
          <w:tcPr>
            <w:tcW w:w="1609"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25CD1C44"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48C2168C"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58E7DB64"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51D85FB2" w14:textId="77777777" w:rsidR="00062B37" w:rsidRPr="005B0B47" w:rsidRDefault="00062B37" w:rsidP="00FA62F9">
            <w:pPr>
              <w:widowControl w:val="0"/>
              <w:rPr>
                <w:sz w:val="20"/>
                <w:szCs w:val="20"/>
              </w:rPr>
            </w:pPr>
          </w:p>
        </w:tc>
        <w:tc>
          <w:tcPr>
            <w:tcW w:w="270"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74DC1DBB"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B6D889E"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41EEEA3" w14:textId="77777777" w:rsidR="00062B37" w:rsidRPr="005B0B47" w:rsidRDefault="00062B37" w:rsidP="00FA62F9">
            <w:pPr>
              <w:widowControl w:val="0"/>
              <w:rPr>
                <w:sz w:val="20"/>
                <w:szCs w:val="20"/>
              </w:rPr>
            </w:pPr>
          </w:p>
        </w:tc>
        <w:tc>
          <w:tcPr>
            <w:tcW w:w="22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61B5C9DD"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160E1DCC"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699CDE9"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457D4354"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18CC5A1" w14:textId="77777777" w:rsidR="00062B37" w:rsidRPr="005B0B47" w:rsidRDefault="00062B37" w:rsidP="00FA62F9">
            <w:pPr>
              <w:widowControl w:val="0"/>
              <w:rPr>
                <w:sz w:val="20"/>
                <w:szCs w:val="20"/>
              </w:rPr>
            </w:pPr>
          </w:p>
        </w:tc>
        <w:tc>
          <w:tcPr>
            <w:tcW w:w="37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4086A2B5" w14:textId="77777777" w:rsidR="00062B37" w:rsidRPr="005B0B47" w:rsidRDefault="00062B37" w:rsidP="00FA62F9">
            <w:pPr>
              <w:widowControl w:val="0"/>
              <w:rPr>
                <w:sz w:val="20"/>
                <w:szCs w:val="20"/>
              </w:rPr>
            </w:pPr>
          </w:p>
        </w:tc>
        <w:tc>
          <w:tcPr>
            <w:tcW w:w="34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081CBEEB"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51D4E395"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6F2BBD64"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C0DA59A"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29703F3"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667F569E"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E2AE755"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0EF96BFE" w14:textId="77777777" w:rsidR="00062B37" w:rsidRPr="005B0B47" w:rsidRDefault="00062B37" w:rsidP="00FA62F9">
            <w:pPr>
              <w:widowControl w:val="0"/>
              <w:rPr>
                <w:sz w:val="20"/>
                <w:szCs w:val="20"/>
              </w:rPr>
            </w:pPr>
          </w:p>
        </w:tc>
      </w:tr>
      <w:tr w:rsidR="00062B37" w:rsidRPr="005B0B47" w14:paraId="52FA5A2C" w14:textId="77777777" w:rsidTr="00235A00">
        <w:trPr>
          <w:trHeight w:val="630"/>
        </w:trPr>
        <w:tc>
          <w:tcPr>
            <w:tcW w:w="568" w:type="dxa"/>
            <w:vMerge w:val="restart"/>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41044A0D" w14:textId="77777777" w:rsidR="00062B37" w:rsidRPr="005B0B47" w:rsidRDefault="00000000" w:rsidP="00FA62F9">
            <w:pPr>
              <w:widowControl w:val="0"/>
              <w:jc w:val="center"/>
            </w:pPr>
            <w:r w:rsidRPr="005B0B47">
              <w:t>2</w:t>
            </w:r>
          </w:p>
        </w:tc>
        <w:tc>
          <w:tcPr>
            <w:tcW w:w="1609" w:type="dxa"/>
            <w:vMerge w:val="restart"/>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5C99A964" w14:textId="77777777" w:rsidR="00062B37" w:rsidRPr="005B0B47" w:rsidRDefault="00000000" w:rsidP="00FA62F9">
            <w:pPr>
              <w:widowControl w:val="0"/>
              <w:jc w:val="center"/>
              <w:rPr>
                <w:i/>
              </w:rPr>
            </w:pPr>
            <w:proofErr w:type="spellStart"/>
            <w:r w:rsidRPr="005B0B47">
              <w:rPr>
                <w:i/>
              </w:rPr>
              <w:t>Quick</w:t>
            </w:r>
            <w:proofErr w:type="spellEnd"/>
            <w:r w:rsidRPr="005B0B47">
              <w:rPr>
                <w:i/>
              </w:rPr>
              <w:t xml:space="preserve"> Plan</w:t>
            </w:r>
          </w:p>
        </w:tc>
        <w:tc>
          <w:tcPr>
            <w:tcW w:w="36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E0444E9"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4D4617B"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2AC866B" w14:textId="77777777" w:rsidR="00062B37" w:rsidRPr="005B0B47" w:rsidRDefault="00062B37" w:rsidP="00FA62F9">
            <w:pPr>
              <w:widowControl w:val="0"/>
              <w:rPr>
                <w:sz w:val="20"/>
                <w:szCs w:val="20"/>
              </w:rPr>
            </w:pPr>
          </w:p>
        </w:tc>
        <w:tc>
          <w:tcPr>
            <w:tcW w:w="270"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FADB5CC"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62447ED"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8E80964" w14:textId="77777777" w:rsidR="00062B37" w:rsidRPr="005B0B47" w:rsidRDefault="00062B37" w:rsidP="00FA62F9">
            <w:pPr>
              <w:widowControl w:val="0"/>
              <w:rPr>
                <w:sz w:val="20"/>
                <w:szCs w:val="20"/>
              </w:rPr>
            </w:pPr>
          </w:p>
        </w:tc>
        <w:tc>
          <w:tcPr>
            <w:tcW w:w="225"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8BD274E"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B99BD57"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401A2ED"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DD41C5D"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D50F373" w14:textId="77777777" w:rsidR="00062B37" w:rsidRPr="005B0B47" w:rsidRDefault="00062B37" w:rsidP="00FA62F9">
            <w:pPr>
              <w:widowControl w:val="0"/>
              <w:rPr>
                <w:sz w:val="20"/>
                <w:szCs w:val="20"/>
              </w:rPr>
            </w:pPr>
          </w:p>
        </w:tc>
        <w:tc>
          <w:tcPr>
            <w:tcW w:w="37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598708D" w14:textId="77777777" w:rsidR="00062B37" w:rsidRPr="005B0B47" w:rsidRDefault="00062B37" w:rsidP="00FA62F9">
            <w:pPr>
              <w:widowControl w:val="0"/>
              <w:rPr>
                <w:sz w:val="20"/>
                <w:szCs w:val="20"/>
              </w:rPr>
            </w:pPr>
          </w:p>
        </w:tc>
        <w:tc>
          <w:tcPr>
            <w:tcW w:w="34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42288AB" w14:textId="77777777" w:rsidR="00062B37" w:rsidRPr="005B0B47" w:rsidRDefault="00062B37" w:rsidP="00FA62F9">
            <w:pPr>
              <w:widowControl w:val="0"/>
              <w:rPr>
                <w:sz w:val="20"/>
                <w:szCs w:val="20"/>
              </w:rPr>
            </w:pPr>
          </w:p>
        </w:tc>
        <w:tc>
          <w:tcPr>
            <w:tcW w:w="36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BE1F1D7"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607D0A0"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4DB45FF" w14:textId="77777777" w:rsidR="00062B37" w:rsidRPr="005B0B47" w:rsidRDefault="00062B37" w:rsidP="00FA62F9">
            <w:pPr>
              <w:widowControl w:val="0"/>
              <w:rPr>
                <w:sz w:val="20"/>
                <w:szCs w:val="20"/>
              </w:rPr>
            </w:pPr>
          </w:p>
        </w:tc>
        <w:tc>
          <w:tcPr>
            <w:tcW w:w="30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B190022" w14:textId="77777777" w:rsidR="00062B37" w:rsidRPr="005B0B47" w:rsidRDefault="00062B37" w:rsidP="00FA62F9">
            <w:pPr>
              <w:widowControl w:val="0"/>
              <w:rPr>
                <w:sz w:val="20"/>
                <w:szCs w:val="20"/>
              </w:rPr>
            </w:pPr>
          </w:p>
        </w:tc>
        <w:tc>
          <w:tcPr>
            <w:tcW w:w="28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926F08B" w14:textId="77777777" w:rsidR="00062B37" w:rsidRPr="005B0B47" w:rsidRDefault="00062B37" w:rsidP="00FA62F9">
            <w:pPr>
              <w:widowControl w:val="0"/>
              <w:rPr>
                <w:sz w:val="20"/>
                <w:szCs w:val="20"/>
              </w:rPr>
            </w:pPr>
          </w:p>
        </w:tc>
        <w:tc>
          <w:tcPr>
            <w:tcW w:w="315"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5E6D651" w14:textId="77777777" w:rsidR="00062B37" w:rsidRPr="005B0B47" w:rsidRDefault="00062B37" w:rsidP="00FA62F9">
            <w:pPr>
              <w:widowControl w:val="0"/>
              <w:rPr>
                <w:sz w:val="20"/>
                <w:szCs w:val="20"/>
              </w:rPr>
            </w:pPr>
          </w:p>
        </w:tc>
        <w:tc>
          <w:tcPr>
            <w:tcW w:w="360" w:type="dxa"/>
            <w:vMerge w:val="restart"/>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3B8C8C1" w14:textId="77777777" w:rsidR="00062B37" w:rsidRPr="005B0B47" w:rsidRDefault="00062B37" w:rsidP="00FA62F9">
            <w:pPr>
              <w:widowControl w:val="0"/>
              <w:rPr>
                <w:sz w:val="20"/>
                <w:szCs w:val="20"/>
              </w:rPr>
            </w:pPr>
          </w:p>
        </w:tc>
      </w:tr>
      <w:tr w:rsidR="00062B37" w:rsidRPr="005B0B47" w14:paraId="0D12CD13" w14:textId="77777777" w:rsidTr="00235A00">
        <w:trPr>
          <w:trHeight w:val="345"/>
        </w:trPr>
        <w:tc>
          <w:tcPr>
            <w:tcW w:w="568" w:type="dxa"/>
            <w:vMerge/>
            <w:tcBorders>
              <w:top w:val="single" w:sz="8" w:space="0" w:color="CCCCCC"/>
              <w:left w:val="single" w:sz="8" w:space="0" w:color="000000"/>
              <w:bottom w:val="single" w:sz="8" w:space="0" w:color="000000"/>
              <w:right w:val="single" w:sz="8" w:space="0" w:color="000000"/>
            </w:tcBorders>
            <w:tcMar>
              <w:top w:w="100" w:type="dxa"/>
              <w:left w:w="100" w:type="dxa"/>
              <w:bottom w:w="100" w:type="dxa"/>
              <w:right w:w="100" w:type="dxa"/>
            </w:tcMar>
          </w:tcPr>
          <w:p w14:paraId="69621D74" w14:textId="77777777" w:rsidR="00062B37" w:rsidRPr="005B0B47" w:rsidRDefault="00062B37" w:rsidP="00FA62F9">
            <w:pPr>
              <w:widowControl w:val="0"/>
              <w:rPr>
                <w:sz w:val="20"/>
                <w:szCs w:val="20"/>
              </w:rPr>
            </w:pPr>
          </w:p>
        </w:tc>
        <w:tc>
          <w:tcPr>
            <w:tcW w:w="1609"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410D250"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44614BD6"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63A7257C"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1E55F099" w14:textId="77777777" w:rsidR="00062B37" w:rsidRPr="005B0B47" w:rsidRDefault="00062B37" w:rsidP="00FA62F9">
            <w:pPr>
              <w:widowControl w:val="0"/>
              <w:rPr>
                <w:sz w:val="20"/>
                <w:szCs w:val="20"/>
              </w:rPr>
            </w:pPr>
          </w:p>
        </w:tc>
        <w:tc>
          <w:tcPr>
            <w:tcW w:w="270"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61FBDC4C"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163F2ABA"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1056D041" w14:textId="77777777" w:rsidR="00062B37" w:rsidRPr="005B0B47" w:rsidRDefault="00062B37" w:rsidP="00FA62F9">
            <w:pPr>
              <w:widowControl w:val="0"/>
              <w:rPr>
                <w:sz w:val="20"/>
                <w:szCs w:val="20"/>
              </w:rPr>
            </w:pPr>
          </w:p>
        </w:tc>
        <w:tc>
          <w:tcPr>
            <w:tcW w:w="225"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6D80074E"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shd w:val="clear" w:color="auto" w:fill="4F81BD" w:themeFill="accent1"/>
            <w:tcMar>
              <w:top w:w="100" w:type="dxa"/>
              <w:left w:w="100" w:type="dxa"/>
              <w:bottom w:w="100" w:type="dxa"/>
              <w:right w:w="100" w:type="dxa"/>
            </w:tcMar>
          </w:tcPr>
          <w:p w14:paraId="63A5364B"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5420B7EE"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063D19C1"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111B0FD" w14:textId="77777777" w:rsidR="00062B37" w:rsidRPr="005B0B47" w:rsidRDefault="00062B37" w:rsidP="00FA62F9">
            <w:pPr>
              <w:widowControl w:val="0"/>
              <w:rPr>
                <w:sz w:val="20"/>
                <w:szCs w:val="20"/>
              </w:rPr>
            </w:pPr>
          </w:p>
        </w:tc>
        <w:tc>
          <w:tcPr>
            <w:tcW w:w="37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4EBFDCBC" w14:textId="77777777" w:rsidR="00062B37" w:rsidRPr="005B0B47" w:rsidRDefault="00062B37" w:rsidP="00FA62F9">
            <w:pPr>
              <w:widowControl w:val="0"/>
              <w:rPr>
                <w:sz w:val="20"/>
                <w:szCs w:val="20"/>
              </w:rPr>
            </w:pPr>
          </w:p>
        </w:tc>
        <w:tc>
          <w:tcPr>
            <w:tcW w:w="34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183F7D5"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2EC7708F"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435F10C"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146D1DB2" w14:textId="77777777" w:rsidR="00062B37" w:rsidRPr="005B0B47" w:rsidRDefault="00062B37" w:rsidP="00FA62F9">
            <w:pPr>
              <w:widowControl w:val="0"/>
              <w:rPr>
                <w:sz w:val="20"/>
                <w:szCs w:val="20"/>
              </w:rPr>
            </w:pPr>
          </w:p>
        </w:tc>
        <w:tc>
          <w:tcPr>
            <w:tcW w:w="30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39190251" w14:textId="77777777" w:rsidR="00062B37" w:rsidRPr="005B0B47" w:rsidRDefault="00062B37" w:rsidP="00FA62F9">
            <w:pPr>
              <w:widowControl w:val="0"/>
              <w:rPr>
                <w:sz w:val="20"/>
                <w:szCs w:val="20"/>
              </w:rPr>
            </w:pPr>
          </w:p>
        </w:tc>
        <w:tc>
          <w:tcPr>
            <w:tcW w:w="28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0F7AB04D" w14:textId="77777777" w:rsidR="00062B37" w:rsidRPr="005B0B47" w:rsidRDefault="00062B37" w:rsidP="00FA62F9">
            <w:pPr>
              <w:widowControl w:val="0"/>
              <w:rPr>
                <w:sz w:val="20"/>
                <w:szCs w:val="20"/>
              </w:rPr>
            </w:pPr>
          </w:p>
        </w:tc>
        <w:tc>
          <w:tcPr>
            <w:tcW w:w="315"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70CA2966" w14:textId="77777777" w:rsidR="00062B37" w:rsidRPr="005B0B47" w:rsidRDefault="00062B37" w:rsidP="00FA62F9">
            <w:pPr>
              <w:widowControl w:val="0"/>
              <w:rPr>
                <w:sz w:val="20"/>
                <w:szCs w:val="20"/>
              </w:rPr>
            </w:pPr>
          </w:p>
        </w:tc>
        <w:tc>
          <w:tcPr>
            <w:tcW w:w="360" w:type="dxa"/>
            <w:vMerge/>
            <w:tcBorders>
              <w:top w:val="single" w:sz="8" w:space="0" w:color="CCCCCC"/>
              <w:left w:val="single" w:sz="8" w:space="0" w:color="CCCCCC"/>
              <w:bottom w:val="single" w:sz="8" w:space="0" w:color="000000"/>
              <w:right w:val="single" w:sz="8" w:space="0" w:color="000000"/>
            </w:tcBorders>
            <w:tcMar>
              <w:top w:w="100" w:type="dxa"/>
              <w:left w:w="100" w:type="dxa"/>
              <w:bottom w:w="100" w:type="dxa"/>
              <w:right w:w="100" w:type="dxa"/>
            </w:tcMar>
          </w:tcPr>
          <w:p w14:paraId="16A32D70" w14:textId="77777777" w:rsidR="00062B37" w:rsidRPr="005B0B47" w:rsidRDefault="00062B37" w:rsidP="00FA62F9">
            <w:pPr>
              <w:widowControl w:val="0"/>
              <w:rPr>
                <w:sz w:val="20"/>
                <w:szCs w:val="20"/>
              </w:rPr>
            </w:pPr>
          </w:p>
        </w:tc>
      </w:tr>
      <w:tr w:rsidR="00062B37" w:rsidRPr="005B0B47" w14:paraId="4A06949A" w14:textId="77777777" w:rsidTr="00235A00">
        <w:trPr>
          <w:trHeight w:val="655"/>
        </w:trPr>
        <w:tc>
          <w:tcPr>
            <w:tcW w:w="568"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25520BE6" w14:textId="77777777" w:rsidR="00062B37" w:rsidRPr="005B0B47" w:rsidRDefault="00000000" w:rsidP="00FA62F9">
            <w:pPr>
              <w:widowControl w:val="0"/>
              <w:jc w:val="center"/>
              <w:rPr>
                <w:sz w:val="20"/>
                <w:szCs w:val="20"/>
              </w:rPr>
            </w:pPr>
            <w:r w:rsidRPr="005B0B47">
              <w:t>3</w:t>
            </w:r>
          </w:p>
        </w:tc>
        <w:tc>
          <w:tcPr>
            <w:tcW w:w="1609"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579F40A8" w14:textId="77777777" w:rsidR="00062B37" w:rsidRPr="005B0B47" w:rsidRDefault="00000000" w:rsidP="00FA62F9">
            <w:pPr>
              <w:widowControl w:val="0"/>
              <w:jc w:val="center"/>
              <w:rPr>
                <w:sz w:val="20"/>
                <w:szCs w:val="20"/>
              </w:rPr>
            </w:pPr>
            <w:proofErr w:type="spellStart"/>
            <w:r w:rsidRPr="005B0B47">
              <w:rPr>
                <w:i/>
              </w:rPr>
              <w:t>Modelling</w:t>
            </w:r>
            <w:proofErr w:type="spellEnd"/>
            <w:r w:rsidRPr="005B0B47">
              <w:rPr>
                <w:i/>
              </w:rPr>
              <w:t xml:space="preserve"> Quick Design</w:t>
            </w:r>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3805F86"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EDD6023"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DBDEAFE" w14:textId="77777777" w:rsidR="00062B37" w:rsidRPr="005B0B47" w:rsidRDefault="00062B37" w:rsidP="00FA62F9">
            <w:pPr>
              <w:widowControl w:val="0"/>
              <w:rPr>
                <w:sz w:val="20"/>
                <w:szCs w:val="20"/>
              </w:rPr>
            </w:pPr>
          </w:p>
        </w:tc>
        <w:tc>
          <w:tcPr>
            <w:tcW w:w="2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ECE8AB"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0A6AC28"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52751AC" w14:textId="77777777" w:rsidR="00062B37" w:rsidRPr="005B0B47" w:rsidRDefault="00062B37" w:rsidP="00FA62F9">
            <w:pPr>
              <w:widowControl w:val="0"/>
              <w:rPr>
                <w:sz w:val="20"/>
                <w:szCs w:val="20"/>
              </w:rPr>
            </w:pPr>
          </w:p>
        </w:tc>
        <w:tc>
          <w:tcPr>
            <w:tcW w:w="22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07516D8"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6FA0A8D"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17391E6"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9B0FF42"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63D48EB" w14:textId="77777777" w:rsidR="00062B37" w:rsidRPr="005B0B47" w:rsidRDefault="00062B37" w:rsidP="00FA62F9">
            <w:pPr>
              <w:widowControl w:val="0"/>
              <w:rPr>
                <w:sz w:val="20"/>
                <w:szCs w:val="20"/>
              </w:rPr>
            </w:pPr>
          </w:p>
        </w:tc>
        <w:tc>
          <w:tcPr>
            <w:tcW w:w="37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78230CD9" w14:textId="77777777" w:rsidR="00062B37" w:rsidRPr="005B0B47" w:rsidRDefault="00062B37" w:rsidP="00FA62F9">
            <w:pPr>
              <w:widowControl w:val="0"/>
              <w:rPr>
                <w:sz w:val="20"/>
                <w:szCs w:val="20"/>
              </w:rPr>
            </w:pPr>
          </w:p>
        </w:tc>
        <w:tc>
          <w:tcPr>
            <w:tcW w:w="34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3B0EAD9"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52E7726"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29DD16F"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B7866FE"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513E5AF"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75F2206"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7A9038A"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bottom"/>
          </w:tcPr>
          <w:p w14:paraId="09F9AA4A" w14:textId="77777777" w:rsidR="00062B37" w:rsidRPr="005B0B47" w:rsidRDefault="00062B37" w:rsidP="00FA62F9">
            <w:pPr>
              <w:widowControl w:val="0"/>
              <w:rPr>
                <w:sz w:val="20"/>
                <w:szCs w:val="20"/>
              </w:rPr>
            </w:pPr>
          </w:p>
        </w:tc>
      </w:tr>
      <w:tr w:rsidR="00D126D4" w:rsidRPr="005B0B47" w14:paraId="783C9188" w14:textId="77777777" w:rsidTr="00235A00">
        <w:trPr>
          <w:trHeight w:val="570"/>
        </w:trPr>
        <w:tc>
          <w:tcPr>
            <w:tcW w:w="568"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797FA8DD" w14:textId="77777777" w:rsidR="00062B37" w:rsidRPr="005B0B47" w:rsidRDefault="00000000" w:rsidP="00FA62F9">
            <w:pPr>
              <w:widowControl w:val="0"/>
              <w:jc w:val="center"/>
              <w:rPr>
                <w:sz w:val="20"/>
                <w:szCs w:val="20"/>
              </w:rPr>
            </w:pPr>
            <w:r w:rsidRPr="005B0B47">
              <w:t>4</w:t>
            </w:r>
          </w:p>
        </w:tc>
        <w:tc>
          <w:tcPr>
            <w:tcW w:w="1609"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317E2D15" w14:textId="77777777" w:rsidR="00062B37" w:rsidRPr="005B0B47" w:rsidRDefault="00000000" w:rsidP="00FA62F9">
            <w:pPr>
              <w:widowControl w:val="0"/>
              <w:jc w:val="center"/>
              <w:rPr>
                <w:sz w:val="20"/>
                <w:szCs w:val="20"/>
              </w:rPr>
            </w:pPr>
            <w:proofErr w:type="spellStart"/>
            <w:r w:rsidRPr="005B0B47">
              <w:rPr>
                <w:i/>
              </w:rPr>
              <w:t>Construction</w:t>
            </w:r>
            <w:proofErr w:type="spellEnd"/>
            <w:r w:rsidRPr="005B0B47">
              <w:rPr>
                <w:i/>
              </w:rPr>
              <w:t xml:space="preserve"> of </w:t>
            </w:r>
            <w:proofErr w:type="spellStart"/>
            <w:r w:rsidRPr="005B0B47">
              <w:rPr>
                <w:i/>
              </w:rPr>
              <w:t>Prototype</w:t>
            </w:r>
            <w:proofErr w:type="spellEnd"/>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0944FC7"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4C55444"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13E9FC8" w14:textId="77777777" w:rsidR="00062B37" w:rsidRPr="005B0B47" w:rsidRDefault="00062B37" w:rsidP="00FA62F9">
            <w:pPr>
              <w:widowControl w:val="0"/>
              <w:rPr>
                <w:sz w:val="20"/>
                <w:szCs w:val="20"/>
              </w:rPr>
            </w:pPr>
          </w:p>
        </w:tc>
        <w:tc>
          <w:tcPr>
            <w:tcW w:w="2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A845E6C"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32739DE"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2E3B66B" w14:textId="77777777" w:rsidR="00062B37" w:rsidRPr="005B0B47" w:rsidRDefault="00062B37" w:rsidP="00FA62F9">
            <w:pPr>
              <w:widowControl w:val="0"/>
              <w:rPr>
                <w:sz w:val="20"/>
                <w:szCs w:val="20"/>
              </w:rPr>
            </w:pPr>
          </w:p>
        </w:tc>
        <w:tc>
          <w:tcPr>
            <w:tcW w:w="22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4D9E642"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6636572"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E37765D"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0C4D794"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A8F241B" w14:textId="77777777" w:rsidR="00062B37" w:rsidRPr="005B0B47" w:rsidRDefault="00062B37" w:rsidP="00FA62F9">
            <w:pPr>
              <w:widowControl w:val="0"/>
              <w:rPr>
                <w:sz w:val="20"/>
                <w:szCs w:val="20"/>
              </w:rPr>
            </w:pPr>
          </w:p>
        </w:tc>
        <w:tc>
          <w:tcPr>
            <w:tcW w:w="37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3068E365" w14:textId="77777777" w:rsidR="00062B37" w:rsidRPr="005B0B47" w:rsidRDefault="00062B37" w:rsidP="00FA62F9">
            <w:pPr>
              <w:widowControl w:val="0"/>
              <w:rPr>
                <w:sz w:val="20"/>
                <w:szCs w:val="20"/>
              </w:rPr>
            </w:pPr>
          </w:p>
        </w:tc>
        <w:tc>
          <w:tcPr>
            <w:tcW w:w="34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42E86D63"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9B944AE"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38CBFA0"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49A00CA1"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C115C79"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1155B95"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B6743DD"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3A33BDF" w14:textId="77777777" w:rsidR="00062B37" w:rsidRPr="005B0B47" w:rsidRDefault="00062B37" w:rsidP="00FA62F9">
            <w:pPr>
              <w:widowControl w:val="0"/>
              <w:rPr>
                <w:sz w:val="20"/>
                <w:szCs w:val="20"/>
              </w:rPr>
            </w:pPr>
          </w:p>
        </w:tc>
      </w:tr>
      <w:tr w:rsidR="008F152A" w:rsidRPr="005B0B47" w14:paraId="3E3DF407" w14:textId="77777777" w:rsidTr="00235A00">
        <w:trPr>
          <w:trHeight w:val="570"/>
        </w:trPr>
        <w:tc>
          <w:tcPr>
            <w:tcW w:w="568"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5D48C4C1" w14:textId="22CDFAA6" w:rsidR="008F152A" w:rsidRPr="005B0B47" w:rsidRDefault="008F152A" w:rsidP="00FA62F9">
            <w:pPr>
              <w:widowControl w:val="0"/>
              <w:jc w:val="center"/>
            </w:pPr>
            <w:r w:rsidRPr="005B0B47">
              <w:t>5</w:t>
            </w:r>
          </w:p>
        </w:tc>
        <w:tc>
          <w:tcPr>
            <w:tcW w:w="1609"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4BB0FE26" w14:textId="1B628145" w:rsidR="008F152A" w:rsidRPr="005B0B47" w:rsidRDefault="008F152A" w:rsidP="00FA62F9">
            <w:pPr>
              <w:widowControl w:val="0"/>
              <w:jc w:val="center"/>
              <w:rPr>
                <w:i/>
              </w:rPr>
            </w:pPr>
            <w:proofErr w:type="spellStart"/>
            <w:r w:rsidRPr="005B0B47">
              <w:rPr>
                <w:i/>
              </w:rPr>
              <w:t>Delivery</w:t>
            </w:r>
            <w:proofErr w:type="spellEnd"/>
            <w:r w:rsidRPr="005B0B47">
              <w:rPr>
                <w:i/>
              </w:rPr>
              <w:t xml:space="preserve"> &amp; Feedback</w:t>
            </w:r>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012D012" w14:textId="77777777" w:rsidR="008F152A" w:rsidRPr="005B0B47" w:rsidRDefault="008F152A"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CC51B54" w14:textId="77777777" w:rsidR="008F152A" w:rsidRPr="005B0B47" w:rsidRDefault="008F152A"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0B648B9" w14:textId="77777777" w:rsidR="008F152A" w:rsidRPr="005B0B47" w:rsidRDefault="008F152A" w:rsidP="00FA62F9">
            <w:pPr>
              <w:widowControl w:val="0"/>
              <w:rPr>
                <w:sz w:val="20"/>
                <w:szCs w:val="20"/>
              </w:rPr>
            </w:pPr>
          </w:p>
        </w:tc>
        <w:tc>
          <w:tcPr>
            <w:tcW w:w="2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C10A791" w14:textId="77777777" w:rsidR="008F152A" w:rsidRPr="005B0B47" w:rsidRDefault="008F152A"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5F92EA9" w14:textId="77777777" w:rsidR="008F152A" w:rsidRPr="005B0B47" w:rsidRDefault="008F152A"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37FB9BA" w14:textId="77777777" w:rsidR="008F152A" w:rsidRPr="005B0B47" w:rsidRDefault="008F152A" w:rsidP="00FA62F9">
            <w:pPr>
              <w:widowControl w:val="0"/>
              <w:rPr>
                <w:sz w:val="20"/>
                <w:szCs w:val="20"/>
              </w:rPr>
            </w:pPr>
          </w:p>
        </w:tc>
        <w:tc>
          <w:tcPr>
            <w:tcW w:w="22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604CE1E" w14:textId="77777777" w:rsidR="008F152A" w:rsidRPr="005B0B47" w:rsidRDefault="008F152A"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1641B8F" w14:textId="77777777" w:rsidR="008F152A" w:rsidRPr="005B0B47" w:rsidRDefault="008F152A"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881FB71" w14:textId="77777777" w:rsidR="008F152A" w:rsidRPr="005B0B47" w:rsidRDefault="008F152A"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D97E442" w14:textId="77777777" w:rsidR="008F152A" w:rsidRPr="005B0B47" w:rsidRDefault="008F152A"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71C9962" w14:textId="77777777" w:rsidR="008F152A" w:rsidRPr="005B0B47" w:rsidRDefault="008F152A" w:rsidP="00FA62F9">
            <w:pPr>
              <w:widowControl w:val="0"/>
              <w:rPr>
                <w:sz w:val="20"/>
                <w:szCs w:val="20"/>
              </w:rPr>
            </w:pPr>
          </w:p>
        </w:tc>
        <w:tc>
          <w:tcPr>
            <w:tcW w:w="37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7F352388" w14:textId="77777777" w:rsidR="008F152A" w:rsidRPr="005B0B47" w:rsidRDefault="008F152A" w:rsidP="00FA62F9">
            <w:pPr>
              <w:widowControl w:val="0"/>
              <w:rPr>
                <w:sz w:val="20"/>
                <w:szCs w:val="20"/>
              </w:rPr>
            </w:pPr>
          </w:p>
        </w:tc>
        <w:tc>
          <w:tcPr>
            <w:tcW w:w="34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4A11DEE" w14:textId="77777777" w:rsidR="008F152A" w:rsidRPr="005B0B47" w:rsidRDefault="008F152A"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4060150" w14:textId="77777777" w:rsidR="008F152A" w:rsidRPr="005B0B47" w:rsidRDefault="008F152A"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56D2957" w14:textId="77777777" w:rsidR="008F152A" w:rsidRPr="005B0B47" w:rsidRDefault="008F152A"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7D7A8D4" w14:textId="77777777" w:rsidR="008F152A" w:rsidRPr="005B0B47" w:rsidRDefault="008F152A"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477485A9" w14:textId="77777777" w:rsidR="008F152A" w:rsidRPr="005B0B47" w:rsidRDefault="008F152A"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C388A85" w14:textId="77777777" w:rsidR="008F152A" w:rsidRPr="005B0B47" w:rsidRDefault="008F152A"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0270043" w14:textId="77777777" w:rsidR="008F152A" w:rsidRPr="005B0B47" w:rsidRDefault="008F152A"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7341CC0D" w14:textId="77777777" w:rsidR="008F152A" w:rsidRPr="005B0B47" w:rsidRDefault="008F152A" w:rsidP="00FA62F9">
            <w:pPr>
              <w:widowControl w:val="0"/>
              <w:rPr>
                <w:sz w:val="20"/>
                <w:szCs w:val="20"/>
              </w:rPr>
            </w:pPr>
          </w:p>
        </w:tc>
      </w:tr>
      <w:tr w:rsidR="00263B4F" w:rsidRPr="005B0B47" w14:paraId="00A78366" w14:textId="77777777" w:rsidTr="00235A00">
        <w:trPr>
          <w:trHeight w:val="645"/>
        </w:trPr>
        <w:tc>
          <w:tcPr>
            <w:tcW w:w="568"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46A7FF19" w14:textId="7BBCC3F9" w:rsidR="00062B37" w:rsidRPr="005B0B47" w:rsidRDefault="008F152A" w:rsidP="00FA62F9">
            <w:pPr>
              <w:widowControl w:val="0"/>
              <w:jc w:val="center"/>
              <w:rPr>
                <w:sz w:val="20"/>
                <w:szCs w:val="20"/>
              </w:rPr>
            </w:pPr>
            <w:r w:rsidRPr="005B0B47">
              <w:t>6</w:t>
            </w:r>
          </w:p>
        </w:tc>
        <w:tc>
          <w:tcPr>
            <w:tcW w:w="1609"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35F2431D" w14:textId="77777777" w:rsidR="00062B37" w:rsidRPr="005B0B47" w:rsidRDefault="00000000" w:rsidP="00FA62F9">
            <w:pPr>
              <w:widowControl w:val="0"/>
              <w:jc w:val="center"/>
              <w:rPr>
                <w:sz w:val="20"/>
                <w:szCs w:val="20"/>
              </w:rPr>
            </w:pPr>
            <w:r w:rsidRPr="005B0B47">
              <w:t>Penulisan laporan</w:t>
            </w:r>
          </w:p>
        </w:tc>
        <w:tc>
          <w:tcPr>
            <w:tcW w:w="36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A0591FE"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32BE8AAD"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52DADAAD" w14:textId="77777777" w:rsidR="00062B37" w:rsidRPr="005B0B47" w:rsidRDefault="00062B37" w:rsidP="00FA62F9">
            <w:pPr>
              <w:widowControl w:val="0"/>
              <w:rPr>
                <w:sz w:val="20"/>
                <w:szCs w:val="20"/>
              </w:rPr>
            </w:pPr>
          </w:p>
        </w:tc>
        <w:tc>
          <w:tcPr>
            <w:tcW w:w="27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3103F1CB"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7F5FD581"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1A8EB11F" w14:textId="77777777" w:rsidR="00062B37" w:rsidRPr="005B0B47" w:rsidRDefault="00062B37" w:rsidP="00FA62F9">
            <w:pPr>
              <w:widowControl w:val="0"/>
              <w:rPr>
                <w:sz w:val="20"/>
                <w:szCs w:val="20"/>
              </w:rPr>
            </w:pPr>
          </w:p>
        </w:tc>
        <w:tc>
          <w:tcPr>
            <w:tcW w:w="22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F2DC475"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49D6A04F"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49D0CE71"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A8C936C"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2E00964A" w14:textId="77777777" w:rsidR="00062B37" w:rsidRPr="005B0B47" w:rsidRDefault="00062B37" w:rsidP="00FA62F9">
            <w:pPr>
              <w:widowControl w:val="0"/>
              <w:rPr>
                <w:sz w:val="20"/>
                <w:szCs w:val="20"/>
              </w:rPr>
            </w:pPr>
          </w:p>
        </w:tc>
        <w:tc>
          <w:tcPr>
            <w:tcW w:w="37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792589E" w14:textId="77777777" w:rsidR="00062B37" w:rsidRPr="005B0B47" w:rsidRDefault="00062B37" w:rsidP="00FA62F9">
            <w:pPr>
              <w:widowControl w:val="0"/>
              <w:rPr>
                <w:sz w:val="20"/>
                <w:szCs w:val="20"/>
              </w:rPr>
            </w:pPr>
          </w:p>
        </w:tc>
        <w:tc>
          <w:tcPr>
            <w:tcW w:w="34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745E8707"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96F0B61"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414818C"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1BAB4A0" w14:textId="77777777" w:rsidR="00062B37" w:rsidRPr="005B0B47" w:rsidRDefault="00062B37" w:rsidP="00FA62F9">
            <w:pPr>
              <w:widowControl w:val="0"/>
              <w:rPr>
                <w:sz w:val="20"/>
                <w:szCs w:val="20"/>
              </w:rPr>
            </w:pPr>
          </w:p>
        </w:tc>
        <w:tc>
          <w:tcPr>
            <w:tcW w:w="30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72B00CA7" w14:textId="77777777" w:rsidR="00062B37" w:rsidRPr="005B0B47" w:rsidRDefault="00062B37" w:rsidP="00FA62F9">
            <w:pPr>
              <w:widowControl w:val="0"/>
              <w:rPr>
                <w:sz w:val="20"/>
                <w:szCs w:val="20"/>
              </w:rPr>
            </w:pPr>
          </w:p>
        </w:tc>
        <w:tc>
          <w:tcPr>
            <w:tcW w:w="28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66E25B27" w14:textId="77777777" w:rsidR="00062B37" w:rsidRPr="005B0B47" w:rsidRDefault="00062B37" w:rsidP="00FA62F9">
            <w:pPr>
              <w:widowControl w:val="0"/>
              <w:rPr>
                <w:sz w:val="20"/>
                <w:szCs w:val="20"/>
              </w:rPr>
            </w:pPr>
          </w:p>
        </w:tc>
        <w:tc>
          <w:tcPr>
            <w:tcW w:w="315"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14CFDB16" w14:textId="77777777" w:rsidR="00062B37" w:rsidRPr="005B0B47" w:rsidRDefault="00062B37" w:rsidP="00FA62F9">
            <w:pPr>
              <w:widowControl w:val="0"/>
              <w:rPr>
                <w:sz w:val="20"/>
                <w:szCs w:val="20"/>
              </w:rPr>
            </w:pPr>
          </w:p>
        </w:tc>
        <w:tc>
          <w:tcPr>
            <w:tcW w:w="360" w:type="dxa"/>
            <w:tcBorders>
              <w:top w:val="single" w:sz="8" w:space="0" w:color="CCCCCC"/>
              <w:left w:val="single" w:sz="8" w:space="0" w:color="CCCCCC"/>
              <w:bottom w:val="single" w:sz="8" w:space="0" w:color="000000"/>
              <w:right w:val="single" w:sz="8" w:space="0" w:color="000000"/>
            </w:tcBorders>
            <w:shd w:val="clear" w:color="auto" w:fill="4F81BD" w:themeFill="accent1"/>
            <w:tcMar>
              <w:top w:w="40" w:type="dxa"/>
              <w:left w:w="40" w:type="dxa"/>
              <w:bottom w:w="40" w:type="dxa"/>
              <w:right w:w="40" w:type="dxa"/>
            </w:tcMar>
            <w:vAlign w:val="bottom"/>
          </w:tcPr>
          <w:p w14:paraId="05148E66" w14:textId="77777777" w:rsidR="00062B37" w:rsidRPr="005B0B47" w:rsidRDefault="00062B37" w:rsidP="00FA62F9">
            <w:pPr>
              <w:widowControl w:val="0"/>
              <w:rPr>
                <w:sz w:val="20"/>
                <w:szCs w:val="20"/>
              </w:rPr>
            </w:pPr>
          </w:p>
        </w:tc>
      </w:tr>
    </w:tbl>
    <w:p w14:paraId="0629FA6C" w14:textId="77777777" w:rsidR="00C04A1B" w:rsidRPr="005B0B47" w:rsidRDefault="00C04A1B" w:rsidP="00FA62F9"/>
    <w:p w14:paraId="3634569E" w14:textId="4E004809" w:rsidR="008F152A" w:rsidRDefault="00000000" w:rsidP="00FA62F9">
      <w:r w:rsidRPr="005B0B47">
        <w:tab/>
        <w:t xml:space="preserve">Dalam jadwal kerja </w:t>
      </w:r>
      <w:proofErr w:type="spellStart"/>
      <w:r w:rsidRPr="005B0B47">
        <w:t>diatas</w:t>
      </w:r>
      <w:proofErr w:type="spellEnd"/>
      <w:r w:rsidRPr="005B0B47">
        <w:t>, pengerjaan keseluruhan kegiatan yang dilakukan oleh penulis direncanakan dan akan menghabiskan waktu selama 5 bulan dimulai</w:t>
      </w:r>
      <w:r w:rsidR="008F152A" w:rsidRPr="005B0B47">
        <w:t xml:space="preserve"> </w:t>
      </w:r>
      <w:r w:rsidRPr="005B0B47">
        <w:t xml:space="preserve">dari bulan Oktober 2025 sampai </w:t>
      </w:r>
      <w:proofErr w:type="spellStart"/>
      <w:r w:rsidRPr="005B0B47">
        <w:t>Feburari</w:t>
      </w:r>
      <w:proofErr w:type="spellEnd"/>
      <w:r w:rsidRPr="005B0B47">
        <w:t xml:space="preserve"> 2026. Dengan pembagian sebagai berikut:</w:t>
      </w:r>
    </w:p>
    <w:p w14:paraId="5A8C8B18" w14:textId="77777777" w:rsidR="00C04A1B" w:rsidRPr="005B0B47" w:rsidRDefault="00C04A1B" w:rsidP="00FA62F9"/>
    <w:p w14:paraId="6FEEFB14" w14:textId="77777777" w:rsidR="00062B37" w:rsidRPr="005B0B47" w:rsidRDefault="00000000" w:rsidP="00FA62F9">
      <w:pPr>
        <w:numPr>
          <w:ilvl w:val="0"/>
          <w:numId w:val="2"/>
        </w:numPr>
        <w:rPr>
          <w:i/>
        </w:rPr>
      </w:pPr>
      <w:proofErr w:type="spellStart"/>
      <w:r w:rsidRPr="005B0B47">
        <w:rPr>
          <w:i/>
        </w:rPr>
        <w:t>Communication</w:t>
      </w:r>
      <w:proofErr w:type="spellEnd"/>
    </w:p>
    <w:p w14:paraId="65A96F8D" w14:textId="5CC0EEEF" w:rsidR="00062B37" w:rsidRPr="005B0B47" w:rsidRDefault="00000000" w:rsidP="00FA62F9">
      <w:pPr>
        <w:ind w:left="720"/>
      </w:pPr>
      <w:r w:rsidRPr="005B0B47">
        <w:t>Pada kegiatan ini akan dilakukan selama 4 minggu yaitu pada bulan Oktober 2025</w:t>
      </w:r>
    </w:p>
    <w:p w14:paraId="3029557B" w14:textId="77777777" w:rsidR="00062B37" w:rsidRPr="005B0B47" w:rsidRDefault="00000000" w:rsidP="00FA62F9">
      <w:pPr>
        <w:numPr>
          <w:ilvl w:val="0"/>
          <w:numId w:val="2"/>
        </w:numPr>
        <w:rPr>
          <w:i/>
        </w:rPr>
      </w:pPr>
      <w:proofErr w:type="spellStart"/>
      <w:r w:rsidRPr="005B0B47">
        <w:rPr>
          <w:i/>
        </w:rPr>
        <w:t>Quick</w:t>
      </w:r>
      <w:proofErr w:type="spellEnd"/>
      <w:r w:rsidRPr="005B0B47">
        <w:rPr>
          <w:i/>
        </w:rPr>
        <w:t xml:space="preserve"> Plan</w:t>
      </w:r>
    </w:p>
    <w:p w14:paraId="3CC120AE" w14:textId="77777777" w:rsidR="00062B37" w:rsidRPr="005B0B47" w:rsidRDefault="00000000" w:rsidP="00FA62F9">
      <w:pPr>
        <w:ind w:left="720"/>
      </w:pPr>
      <w:r w:rsidRPr="005B0B47">
        <w:t xml:space="preserve">Pada kegiatan ini akan dilakukan </w:t>
      </w:r>
      <w:proofErr w:type="spellStart"/>
      <w:r w:rsidRPr="005B0B47">
        <w:t>selamma</w:t>
      </w:r>
      <w:proofErr w:type="spellEnd"/>
      <w:r w:rsidRPr="005B0B47">
        <w:t xml:space="preserve"> 5 minggu yaitu pada bulan Oktober 2025 minggu ke 4 hingga November 2025 minggu ke 4</w:t>
      </w:r>
    </w:p>
    <w:p w14:paraId="580F9A9C" w14:textId="77777777" w:rsidR="00062B37" w:rsidRPr="005B0B47" w:rsidRDefault="00000000" w:rsidP="00FA62F9">
      <w:pPr>
        <w:numPr>
          <w:ilvl w:val="0"/>
          <w:numId w:val="2"/>
        </w:numPr>
        <w:rPr>
          <w:i/>
        </w:rPr>
      </w:pPr>
      <w:r w:rsidRPr="005B0B47">
        <w:rPr>
          <w:i/>
        </w:rPr>
        <w:t xml:space="preserve">Modeling </w:t>
      </w:r>
      <w:proofErr w:type="spellStart"/>
      <w:r w:rsidRPr="005B0B47">
        <w:rPr>
          <w:i/>
        </w:rPr>
        <w:t>Quick</w:t>
      </w:r>
      <w:proofErr w:type="spellEnd"/>
      <w:r w:rsidRPr="005B0B47">
        <w:rPr>
          <w:i/>
        </w:rPr>
        <w:t xml:space="preserve"> Design</w:t>
      </w:r>
    </w:p>
    <w:p w14:paraId="69AB45FC" w14:textId="77777777" w:rsidR="00062B37" w:rsidRPr="005B0B47" w:rsidRDefault="00000000" w:rsidP="00FA62F9">
      <w:pPr>
        <w:ind w:left="720"/>
      </w:pPr>
      <w:r w:rsidRPr="005B0B47">
        <w:t xml:space="preserve">Pada kegiatan ini akan dilakukan </w:t>
      </w:r>
      <w:proofErr w:type="spellStart"/>
      <w:r w:rsidRPr="005B0B47">
        <w:t>selamma</w:t>
      </w:r>
      <w:proofErr w:type="spellEnd"/>
      <w:r w:rsidRPr="005B0B47">
        <w:t xml:space="preserve"> 6 minggu yaitu pada bulan November 2025 minggu ke 3 hingga Desember 2025 minggu ke 4</w:t>
      </w:r>
    </w:p>
    <w:p w14:paraId="6AA8C34A" w14:textId="77777777" w:rsidR="00062B37" w:rsidRPr="005B0B47" w:rsidRDefault="00000000" w:rsidP="00FA62F9">
      <w:pPr>
        <w:numPr>
          <w:ilvl w:val="0"/>
          <w:numId w:val="2"/>
        </w:numPr>
        <w:rPr>
          <w:i/>
        </w:rPr>
      </w:pPr>
      <w:proofErr w:type="spellStart"/>
      <w:r w:rsidRPr="005B0B47">
        <w:rPr>
          <w:i/>
        </w:rPr>
        <w:t>Construction</w:t>
      </w:r>
      <w:proofErr w:type="spellEnd"/>
      <w:r w:rsidRPr="005B0B47">
        <w:rPr>
          <w:i/>
        </w:rPr>
        <w:t xml:space="preserve"> </w:t>
      </w:r>
      <w:proofErr w:type="spellStart"/>
      <w:r w:rsidRPr="005B0B47">
        <w:rPr>
          <w:i/>
        </w:rPr>
        <w:t>of</w:t>
      </w:r>
      <w:proofErr w:type="spellEnd"/>
      <w:r w:rsidRPr="005B0B47">
        <w:rPr>
          <w:i/>
        </w:rPr>
        <w:t xml:space="preserve"> </w:t>
      </w:r>
      <w:proofErr w:type="spellStart"/>
      <w:r w:rsidRPr="005B0B47">
        <w:rPr>
          <w:i/>
        </w:rPr>
        <w:t>Prototype</w:t>
      </w:r>
      <w:proofErr w:type="spellEnd"/>
    </w:p>
    <w:p w14:paraId="6758D98D" w14:textId="43F0483A" w:rsidR="00062B37" w:rsidRPr="005B0B47" w:rsidRDefault="00000000" w:rsidP="00FA62F9">
      <w:pPr>
        <w:ind w:left="720"/>
      </w:pPr>
      <w:r w:rsidRPr="005B0B47">
        <w:t xml:space="preserve">Pada kegiatan ini akan dilakukan </w:t>
      </w:r>
      <w:proofErr w:type="spellStart"/>
      <w:r w:rsidRPr="005B0B47">
        <w:t>selamma</w:t>
      </w:r>
      <w:proofErr w:type="spellEnd"/>
      <w:r w:rsidRPr="005B0B47">
        <w:t xml:space="preserve"> </w:t>
      </w:r>
      <w:r w:rsidR="00C04A1B">
        <w:t>5</w:t>
      </w:r>
      <w:r w:rsidRPr="005B0B47">
        <w:t xml:space="preserve"> minggu yaitu pada bulan Desember 2025 minggu ke 3 hingga </w:t>
      </w:r>
      <w:r w:rsidR="00C04A1B">
        <w:t>Januari</w:t>
      </w:r>
      <w:r w:rsidRPr="005B0B47">
        <w:t xml:space="preserve"> 2026 minggu ke 4</w:t>
      </w:r>
    </w:p>
    <w:p w14:paraId="2FA0B848" w14:textId="44647136" w:rsidR="00C04A1B" w:rsidRPr="005B0B47" w:rsidRDefault="00C04A1B" w:rsidP="00C04A1B">
      <w:pPr>
        <w:numPr>
          <w:ilvl w:val="0"/>
          <w:numId w:val="2"/>
        </w:numPr>
        <w:rPr>
          <w:i/>
        </w:rPr>
      </w:pPr>
      <w:proofErr w:type="spellStart"/>
      <w:r>
        <w:rPr>
          <w:i/>
        </w:rPr>
        <w:t>Delivery</w:t>
      </w:r>
      <w:proofErr w:type="spellEnd"/>
      <w:r>
        <w:rPr>
          <w:i/>
        </w:rPr>
        <w:t xml:space="preserve"> &amp; </w:t>
      </w:r>
      <w:proofErr w:type="spellStart"/>
      <w:r>
        <w:rPr>
          <w:i/>
        </w:rPr>
        <w:t>Feedback</w:t>
      </w:r>
      <w:proofErr w:type="spellEnd"/>
    </w:p>
    <w:p w14:paraId="4A0EAA1B" w14:textId="216C4BCB" w:rsidR="00C04A1B" w:rsidRDefault="00C04A1B" w:rsidP="00C04A1B">
      <w:pPr>
        <w:ind w:left="720"/>
      </w:pPr>
      <w:r w:rsidRPr="005B0B47">
        <w:t xml:space="preserve">Pada kegiatan ini akan dilakukan </w:t>
      </w:r>
      <w:proofErr w:type="spellStart"/>
      <w:r w:rsidRPr="005B0B47">
        <w:t>selamma</w:t>
      </w:r>
      <w:proofErr w:type="spellEnd"/>
      <w:r w:rsidRPr="005B0B47">
        <w:t xml:space="preserve"> </w:t>
      </w:r>
      <w:r>
        <w:t>4</w:t>
      </w:r>
      <w:r w:rsidRPr="005B0B47">
        <w:t xml:space="preserve"> minggu yaitu pada bulan </w:t>
      </w:r>
      <w:r w:rsidR="00D467B7">
        <w:t>Februari</w:t>
      </w:r>
      <w:r w:rsidRPr="005B0B47">
        <w:t xml:space="preserve"> 202</w:t>
      </w:r>
      <w:r w:rsidR="00D467B7">
        <w:t>6</w:t>
      </w:r>
    </w:p>
    <w:p w14:paraId="569EF719" w14:textId="71399B7B" w:rsidR="00062B37" w:rsidRPr="005B0B47" w:rsidRDefault="00000000" w:rsidP="00FA62F9">
      <w:pPr>
        <w:numPr>
          <w:ilvl w:val="0"/>
          <w:numId w:val="2"/>
        </w:numPr>
      </w:pPr>
      <w:r w:rsidRPr="005B0B47">
        <w:t>Penulisan Laporan</w:t>
      </w:r>
    </w:p>
    <w:p w14:paraId="115F3A7A" w14:textId="6474B769" w:rsidR="00062B37" w:rsidRPr="005B0B47" w:rsidRDefault="00000000" w:rsidP="00FA62F9">
      <w:pPr>
        <w:ind w:left="720"/>
        <w:sectPr w:rsidR="00062B37" w:rsidRPr="005B0B47" w:rsidSect="00D126D4">
          <w:pgSz w:w="11906" w:h="16838" w:code="9"/>
          <w:pgMar w:top="1701" w:right="1701" w:bottom="1701" w:left="2268" w:header="720" w:footer="720" w:gutter="0"/>
          <w:cols w:space="720"/>
          <w:titlePg/>
        </w:sectPr>
      </w:pPr>
      <w:r w:rsidRPr="005B0B47">
        <w:t xml:space="preserve">Pada kegiatan ini akan dilakukan </w:t>
      </w:r>
      <w:proofErr w:type="spellStart"/>
      <w:r w:rsidRPr="005B0B47">
        <w:t>selamma</w:t>
      </w:r>
      <w:proofErr w:type="spellEnd"/>
      <w:r w:rsidRPr="005B0B47">
        <w:t xml:space="preserve"> 5 bulan yaitu dari bulan Oktober 2025 hingga Februari 2026</w:t>
      </w:r>
    </w:p>
    <w:p w14:paraId="16E8BE6C" w14:textId="77777777" w:rsidR="00D126D4" w:rsidRPr="005B0B47" w:rsidRDefault="00D126D4" w:rsidP="00FA62F9">
      <w:pPr>
        <w:pStyle w:val="Heading1"/>
        <w:sectPr w:rsidR="00D126D4" w:rsidRPr="005B0B47" w:rsidSect="00263B4F">
          <w:type w:val="continuous"/>
          <w:pgSz w:w="11906" w:h="16838" w:code="9"/>
          <w:pgMar w:top="1701" w:right="1701" w:bottom="1701" w:left="2268" w:header="720" w:footer="720" w:gutter="0"/>
          <w:cols w:space="720"/>
          <w:titlePg/>
        </w:sectPr>
      </w:pPr>
    </w:p>
    <w:p w14:paraId="0D53058F" w14:textId="3DC2B2AD" w:rsidR="00062B37" w:rsidRPr="005B0B47" w:rsidRDefault="00000000" w:rsidP="00FA62F9">
      <w:pPr>
        <w:pStyle w:val="Heading1"/>
        <w:jc w:val="center"/>
      </w:pPr>
      <w:bookmarkStart w:id="79" w:name="_Toc210928982"/>
      <w:r w:rsidRPr="005B0B47">
        <w:t>DAFTAR PUSTAKA</w:t>
      </w:r>
      <w:bookmarkEnd w:id="79"/>
    </w:p>
    <w:p w14:paraId="4508EB02" w14:textId="77777777" w:rsidR="00062B37" w:rsidRPr="005B0B47" w:rsidRDefault="00062B37" w:rsidP="00FA62F9"/>
    <w:sdt>
      <w:sdtPr>
        <w:rPr>
          <w:color w:val="000000"/>
        </w:rPr>
        <w:tag w:val="MENDELEY_BIBLIOGRAPHY"/>
        <w:id w:val="411281158"/>
        <w:placeholder>
          <w:docPart w:val="DefaultPlaceholder_-1854013440"/>
        </w:placeholder>
      </w:sdtPr>
      <w:sdtContent>
        <w:p w14:paraId="0F116A2D" w14:textId="77777777" w:rsidR="002E5A54" w:rsidRPr="005B0B47" w:rsidRDefault="002E5A54">
          <w:pPr>
            <w:autoSpaceDE w:val="0"/>
            <w:autoSpaceDN w:val="0"/>
            <w:ind w:hanging="640"/>
            <w:divId w:val="622542936"/>
            <w:rPr>
              <w:rFonts w:eastAsia="Times New Roman"/>
              <w:sz w:val="24"/>
              <w:szCs w:val="24"/>
            </w:rPr>
          </w:pPr>
          <w:r w:rsidRPr="005B0B47">
            <w:rPr>
              <w:rFonts w:eastAsia="Times New Roman"/>
            </w:rPr>
            <w:t>[1]</w:t>
          </w:r>
          <w:r w:rsidRPr="005B0B47">
            <w:rPr>
              <w:rFonts w:eastAsia="Times New Roman"/>
            </w:rPr>
            <w:tab/>
            <w:t xml:space="preserve">P. P. </w:t>
          </w:r>
          <w:proofErr w:type="spellStart"/>
          <w:r w:rsidRPr="005B0B47">
            <w:rPr>
              <w:rFonts w:eastAsia="Times New Roman"/>
            </w:rPr>
            <w:t>Poudel</w:t>
          </w:r>
          <w:proofErr w:type="spellEnd"/>
          <w:r w:rsidRPr="005B0B47">
            <w:rPr>
              <w:rFonts w:eastAsia="Times New Roman"/>
            </w:rPr>
            <w:t>, “</w:t>
          </w:r>
          <w:proofErr w:type="spellStart"/>
          <w:r w:rsidRPr="005B0B47">
            <w:rPr>
              <w:rFonts w:eastAsia="Times New Roman"/>
            </w:rPr>
            <w:t>Classification</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Music </w:t>
          </w:r>
          <w:proofErr w:type="spellStart"/>
          <w:r w:rsidRPr="005B0B47">
            <w:rPr>
              <w:rFonts w:eastAsia="Times New Roman"/>
            </w:rPr>
            <w:t>Instruments</w:t>
          </w:r>
          <w:proofErr w:type="spellEnd"/>
          <w:r w:rsidRPr="005B0B47">
            <w:rPr>
              <w:rFonts w:eastAsia="Times New Roman"/>
            </w:rPr>
            <w:t xml:space="preserve">: An </w:t>
          </w:r>
          <w:proofErr w:type="spellStart"/>
          <w:r w:rsidRPr="005B0B47">
            <w:rPr>
              <w:rFonts w:eastAsia="Times New Roman"/>
            </w:rPr>
            <w:t>overview</w:t>
          </w:r>
          <w:proofErr w:type="spellEnd"/>
          <w:r w:rsidRPr="005B0B47">
            <w:rPr>
              <w:rFonts w:eastAsia="Times New Roman"/>
            </w:rPr>
            <w:t xml:space="preserve">,” </w:t>
          </w:r>
          <w:r w:rsidRPr="005B0B47">
            <w:rPr>
              <w:rFonts w:eastAsia="Times New Roman"/>
              <w:i/>
              <w:iCs/>
            </w:rPr>
            <w:t xml:space="preserve">International </w:t>
          </w:r>
          <w:proofErr w:type="spellStart"/>
          <w:r w:rsidRPr="005B0B47">
            <w:rPr>
              <w:rFonts w:eastAsia="Times New Roman"/>
              <w:i/>
              <w:iCs/>
            </w:rPr>
            <w:t>Research</w:t>
          </w:r>
          <w:proofErr w:type="spellEnd"/>
          <w:r w:rsidRPr="005B0B47">
            <w:rPr>
              <w:rFonts w:eastAsia="Times New Roman"/>
              <w:i/>
              <w:iCs/>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MMC (IRJMMC)</w:t>
          </w:r>
          <w:r w:rsidRPr="005B0B47">
            <w:rPr>
              <w:rFonts w:eastAsia="Times New Roman"/>
            </w:rPr>
            <w:t xml:space="preserve">, vol. 2, no. 4, </w:t>
          </w:r>
          <w:proofErr w:type="spellStart"/>
          <w:r w:rsidRPr="005B0B47">
            <w:rPr>
              <w:rFonts w:eastAsia="Times New Roman"/>
            </w:rPr>
            <w:t>pp</w:t>
          </w:r>
          <w:proofErr w:type="spellEnd"/>
          <w:r w:rsidRPr="005B0B47">
            <w:rPr>
              <w:rFonts w:eastAsia="Times New Roman"/>
            </w:rPr>
            <w:t>. 1–10, 2021.</w:t>
          </w:r>
        </w:p>
        <w:p w14:paraId="2A23061C" w14:textId="77777777" w:rsidR="002E5A54" w:rsidRPr="005B0B47" w:rsidRDefault="002E5A54">
          <w:pPr>
            <w:autoSpaceDE w:val="0"/>
            <w:autoSpaceDN w:val="0"/>
            <w:ind w:hanging="640"/>
            <w:divId w:val="696154406"/>
            <w:rPr>
              <w:rFonts w:eastAsia="Times New Roman"/>
            </w:rPr>
          </w:pPr>
          <w:r w:rsidRPr="005B0B47">
            <w:rPr>
              <w:rFonts w:eastAsia="Times New Roman"/>
            </w:rPr>
            <w:t>[2]</w:t>
          </w:r>
          <w:r w:rsidRPr="005B0B47">
            <w:rPr>
              <w:rFonts w:eastAsia="Times New Roman"/>
            </w:rPr>
            <w:tab/>
            <w:t>D. Lee, “</w:t>
          </w:r>
          <w:proofErr w:type="spellStart"/>
          <w:r w:rsidRPr="005B0B47">
            <w:rPr>
              <w:rFonts w:eastAsia="Times New Roman"/>
            </w:rPr>
            <w:t>Hornbostel-Sachs</w:t>
          </w:r>
          <w:proofErr w:type="spellEnd"/>
          <w:r w:rsidRPr="005B0B47">
            <w:rPr>
              <w:rFonts w:eastAsia="Times New Roman"/>
            </w:rPr>
            <w:t xml:space="preserve"> </w:t>
          </w:r>
          <w:proofErr w:type="spellStart"/>
          <w:r w:rsidRPr="005B0B47">
            <w:rPr>
              <w:rFonts w:eastAsia="Times New Roman"/>
            </w:rPr>
            <w:t>classification</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musical</w:t>
          </w:r>
          <w:proofErr w:type="spellEnd"/>
          <w:r w:rsidRPr="005B0B47">
            <w:rPr>
              <w:rFonts w:eastAsia="Times New Roman"/>
            </w:rPr>
            <w:t xml:space="preserve"> </w:t>
          </w:r>
          <w:proofErr w:type="spellStart"/>
          <w:r w:rsidRPr="005B0B47">
            <w:rPr>
              <w:rFonts w:eastAsia="Times New Roman"/>
            </w:rPr>
            <w:t>instruments</w:t>
          </w:r>
          <w:proofErr w:type="spellEnd"/>
          <w:r w:rsidRPr="005B0B47">
            <w:rPr>
              <w:rFonts w:eastAsia="Times New Roman"/>
            </w:rPr>
            <w:t xml:space="preserve">,” </w:t>
          </w:r>
          <w:proofErr w:type="spellStart"/>
          <w:r w:rsidRPr="005B0B47">
            <w:rPr>
              <w:rFonts w:eastAsia="Times New Roman"/>
              <w:i/>
              <w:iCs/>
            </w:rPr>
            <w:t>Knowledge</w:t>
          </w:r>
          <w:proofErr w:type="spellEnd"/>
          <w:r w:rsidRPr="005B0B47">
            <w:rPr>
              <w:rFonts w:eastAsia="Times New Roman"/>
              <w:i/>
              <w:iCs/>
            </w:rPr>
            <w:t xml:space="preserve"> </w:t>
          </w:r>
          <w:proofErr w:type="spellStart"/>
          <w:r w:rsidRPr="005B0B47">
            <w:rPr>
              <w:rFonts w:eastAsia="Times New Roman"/>
              <w:i/>
              <w:iCs/>
            </w:rPr>
            <w:t>Organization</w:t>
          </w:r>
          <w:proofErr w:type="spellEnd"/>
          <w:r w:rsidRPr="005B0B47">
            <w:rPr>
              <w:rFonts w:eastAsia="Times New Roman"/>
            </w:rPr>
            <w:t xml:space="preserve">, vol. 47, no. 1, </w:t>
          </w:r>
          <w:proofErr w:type="spellStart"/>
          <w:r w:rsidRPr="005B0B47">
            <w:rPr>
              <w:rFonts w:eastAsia="Times New Roman"/>
            </w:rPr>
            <w:t>pp</w:t>
          </w:r>
          <w:proofErr w:type="spellEnd"/>
          <w:r w:rsidRPr="005B0B47">
            <w:rPr>
              <w:rFonts w:eastAsia="Times New Roman"/>
            </w:rPr>
            <w:t>. 72–91, 2020, doi: 10.5771/0943-7444-2020-1-72.</w:t>
          </w:r>
        </w:p>
        <w:p w14:paraId="1CAE17C5" w14:textId="77777777" w:rsidR="002E5A54" w:rsidRPr="005B0B47" w:rsidRDefault="002E5A54">
          <w:pPr>
            <w:autoSpaceDE w:val="0"/>
            <w:autoSpaceDN w:val="0"/>
            <w:ind w:hanging="640"/>
            <w:divId w:val="1859658016"/>
            <w:rPr>
              <w:rFonts w:eastAsia="Times New Roman"/>
            </w:rPr>
          </w:pPr>
          <w:r w:rsidRPr="005B0B47">
            <w:rPr>
              <w:rFonts w:eastAsia="Times New Roman"/>
            </w:rPr>
            <w:t>[3]</w:t>
          </w:r>
          <w:r w:rsidRPr="005B0B47">
            <w:rPr>
              <w:rFonts w:eastAsia="Times New Roman"/>
            </w:rPr>
            <w:tab/>
            <w:t xml:space="preserve">T. </w:t>
          </w:r>
          <w:proofErr w:type="spellStart"/>
          <w:r w:rsidRPr="005B0B47">
            <w:rPr>
              <w:rFonts w:eastAsia="Times New Roman"/>
            </w:rPr>
            <w:t>Jääskeläinen</w:t>
          </w:r>
          <w:proofErr w:type="spellEnd"/>
          <w:r w:rsidRPr="005B0B47">
            <w:rPr>
              <w:rFonts w:eastAsia="Times New Roman"/>
            </w:rPr>
            <w:t xml:space="preserve">, </w:t>
          </w:r>
          <w:r w:rsidRPr="005B0B47">
            <w:rPr>
              <w:rFonts w:eastAsia="Times New Roman"/>
              <w:i/>
              <w:iCs/>
            </w:rPr>
            <w:t xml:space="preserve">Music </w:t>
          </w:r>
          <w:proofErr w:type="spellStart"/>
          <w:r w:rsidRPr="005B0B47">
            <w:rPr>
              <w:rFonts w:eastAsia="Times New Roman"/>
              <w:i/>
              <w:iCs/>
            </w:rPr>
            <w:t>students</w:t>
          </w:r>
          <w:proofErr w:type="spellEnd"/>
          <w:r w:rsidRPr="005B0B47">
            <w:rPr>
              <w:rFonts w:eastAsia="Times New Roman"/>
              <w:i/>
              <w:iCs/>
            </w:rPr>
            <w:t xml:space="preserve">’ </w:t>
          </w:r>
          <w:proofErr w:type="spellStart"/>
          <w:r w:rsidRPr="005B0B47">
            <w:rPr>
              <w:rFonts w:eastAsia="Times New Roman"/>
              <w:i/>
              <w:iCs/>
            </w:rPr>
            <w:t>experiences</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workload</w:t>
          </w:r>
          <w:proofErr w:type="spellEnd"/>
          <w:r w:rsidRPr="005B0B47">
            <w:rPr>
              <w:rFonts w:eastAsia="Times New Roman"/>
              <w:i/>
              <w:iCs/>
            </w:rPr>
            <w:t xml:space="preserve">, </w:t>
          </w:r>
          <w:proofErr w:type="spellStart"/>
          <w:r w:rsidRPr="005B0B47">
            <w:rPr>
              <w:rFonts w:eastAsia="Times New Roman"/>
              <w:i/>
              <w:iCs/>
            </w:rPr>
            <w:t>stress</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coping</w:t>
          </w:r>
          <w:proofErr w:type="spellEnd"/>
          <w:r w:rsidRPr="005B0B47">
            <w:rPr>
              <w:rFonts w:eastAsia="Times New Roman"/>
              <w:i/>
              <w:iCs/>
            </w:rPr>
            <w:t xml:space="preserve"> in </w:t>
          </w:r>
          <w:proofErr w:type="spellStart"/>
          <w:r w:rsidRPr="005B0B47">
            <w:rPr>
              <w:rFonts w:eastAsia="Times New Roman"/>
              <w:i/>
              <w:iCs/>
            </w:rPr>
            <w:t>higher</w:t>
          </w:r>
          <w:proofErr w:type="spellEnd"/>
          <w:r w:rsidRPr="005B0B47">
            <w:rPr>
              <w:rFonts w:eastAsia="Times New Roman"/>
              <w:i/>
              <w:iCs/>
            </w:rPr>
            <w:t xml:space="preserve"> </w:t>
          </w:r>
          <w:proofErr w:type="spellStart"/>
          <w:r w:rsidRPr="005B0B47">
            <w:rPr>
              <w:rFonts w:eastAsia="Times New Roman"/>
              <w:i/>
              <w:iCs/>
            </w:rPr>
            <w:t>education</w:t>
          </w:r>
          <w:proofErr w:type="spellEnd"/>
          <w:r w:rsidRPr="005B0B47">
            <w:rPr>
              <w:rFonts w:eastAsia="Times New Roman"/>
            </w:rPr>
            <w:t xml:space="preserve">. </w:t>
          </w:r>
          <w:proofErr w:type="spellStart"/>
          <w:r w:rsidRPr="005B0B47">
            <w:rPr>
              <w:rFonts w:eastAsia="Times New Roman"/>
            </w:rPr>
            <w:t>Taideyliopiston</w:t>
          </w:r>
          <w:proofErr w:type="spellEnd"/>
          <w:r w:rsidRPr="005B0B47">
            <w:rPr>
              <w:rFonts w:eastAsia="Times New Roman"/>
            </w:rPr>
            <w:t xml:space="preserve"> </w:t>
          </w:r>
          <w:proofErr w:type="spellStart"/>
          <w:r w:rsidRPr="005B0B47">
            <w:rPr>
              <w:rFonts w:eastAsia="Times New Roman"/>
            </w:rPr>
            <w:t>Sibelius-Akatemia</w:t>
          </w:r>
          <w:proofErr w:type="spellEnd"/>
          <w:r w:rsidRPr="005B0B47">
            <w:rPr>
              <w:rFonts w:eastAsia="Times New Roman"/>
            </w:rPr>
            <w:t>, 2023.</w:t>
          </w:r>
        </w:p>
        <w:p w14:paraId="5DD2B1DD" w14:textId="77777777" w:rsidR="002E5A54" w:rsidRPr="005B0B47" w:rsidRDefault="002E5A54">
          <w:pPr>
            <w:autoSpaceDE w:val="0"/>
            <w:autoSpaceDN w:val="0"/>
            <w:ind w:hanging="640"/>
            <w:divId w:val="1774469077"/>
            <w:rPr>
              <w:rFonts w:eastAsia="Times New Roman"/>
            </w:rPr>
          </w:pPr>
          <w:r w:rsidRPr="005B0B47">
            <w:rPr>
              <w:rFonts w:eastAsia="Times New Roman"/>
            </w:rPr>
            <w:t>[4]</w:t>
          </w:r>
          <w:r w:rsidRPr="005B0B47">
            <w:rPr>
              <w:rFonts w:eastAsia="Times New Roman"/>
            </w:rPr>
            <w:tab/>
            <w:t xml:space="preserve">A. Syarif, R. </w:t>
          </w:r>
          <w:proofErr w:type="spellStart"/>
          <w:r w:rsidRPr="005B0B47">
            <w:rPr>
              <w:rFonts w:eastAsia="Times New Roman"/>
            </w:rPr>
            <w:t>Som</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C. </w:t>
          </w:r>
          <w:proofErr w:type="spellStart"/>
          <w:r w:rsidRPr="005B0B47">
            <w:rPr>
              <w:rFonts w:eastAsia="Times New Roman"/>
            </w:rPr>
            <w:t>Pao</w:t>
          </w:r>
          <w:proofErr w:type="spellEnd"/>
          <w:r w:rsidRPr="005B0B47">
            <w:rPr>
              <w:rFonts w:eastAsia="Times New Roman"/>
            </w:rPr>
            <w:t xml:space="preserve">, “Development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Gamification-Based</w:t>
          </w:r>
          <w:proofErr w:type="spellEnd"/>
          <w:r w:rsidRPr="005B0B47">
            <w:rPr>
              <w:rFonts w:eastAsia="Times New Roman"/>
            </w:rPr>
            <w:t xml:space="preserve"> </w:t>
          </w:r>
          <w:proofErr w:type="spellStart"/>
          <w:r w:rsidRPr="005B0B47">
            <w:rPr>
              <w:rFonts w:eastAsia="Times New Roman"/>
            </w:rPr>
            <w:t>Smart</w:t>
          </w:r>
          <w:proofErr w:type="spellEnd"/>
          <w:r w:rsidRPr="005B0B47">
            <w:rPr>
              <w:rFonts w:eastAsia="Times New Roman"/>
            </w:rPr>
            <w:t xml:space="preserve"> </w:t>
          </w:r>
          <w:proofErr w:type="spellStart"/>
          <w:r w:rsidRPr="005B0B47">
            <w:rPr>
              <w:rFonts w:eastAsia="Times New Roman"/>
            </w:rPr>
            <w:t>Education</w:t>
          </w:r>
          <w:proofErr w:type="spellEnd"/>
          <w:r w:rsidRPr="005B0B47">
            <w:rPr>
              <w:rFonts w:eastAsia="Times New Roman"/>
            </w:rPr>
            <w:t xml:space="preserve"> </w:t>
          </w:r>
          <w:proofErr w:type="spellStart"/>
          <w:r w:rsidRPr="005B0B47">
            <w:rPr>
              <w:rFonts w:eastAsia="Times New Roman"/>
            </w:rPr>
            <w:t>Platforms</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Increase</w:t>
          </w:r>
          <w:proofErr w:type="spellEnd"/>
          <w:r w:rsidRPr="005B0B47">
            <w:rPr>
              <w:rFonts w:eastAsia="Times New Roman"/>
            </w:rPr>
            <w:t xml:space="preserve"> </w:t>
          </w:r>
          <w:proofErr w:type="spellStart"/>
          <w:r w:rsidRPr="005B0B47">
            <w:rPr>
              <w:rFonts w:eastAsia="Times New Roman"/>
            </w:rPr>
            <w:t>Student</w:t>
          </w:r>
          <w:proofErr w:type="spellEnd"/>
          <w:r w:rsidRPr="005B0B47">
            <w:rPr>
              <w:rFonts w:eastAsia="Times New Roman"/>
            </w:rPr>
            <w:t xml:space="preserve"> </w:t>
          </w:r>
          <w:proofErr w:type="spellStart"/>
          <w:r w:rsidRPr="005B0B47">
            <w:rPr>
              <w:rFonts w:eastAsia="Times New Roman"/>
            </w:rPr>
            <w:t>Involvement</w:t>
          </w:r>
          <w:proofErr w:type="spellEnd"/>
          <w:r w:rsidRPr="005B0B47">
            <w:rPr>
              <w:rFonts w:eastAsia="Times New Roman"/>
            </w:rPr>
            <w:t xml:space="preserve">,” </w:t>
          </w:r>
          <w:r w:rsidRPr="005B0B47">
            <w:rPr>
              <w:rFonts w:eastAsia="Times New Roman"/>
              <w:i/>
              <w:iCs/>
            </w:rPr>
            <w:t>Al-</w:t>
          </w:r>
          <w:proofErr w:type="spellStart"/>
          <w:r w:rsidRPr="005B0B47">
            <w:rPr>
              <w:rFonts w:eastAsia="Times New Roman"/>
              <w:i/>
              <w:iCs/>
            </w:rPr>
            <w:t>Hijr</w:t>
          </w:r>
          <w:proofErr w:type="spellEnd"/>
          <w:r w:rsidRPr="005B0B47">
            <w:rPr>
              <w:rFonts w:eastAsia="Times New Roman"/>
              <w:i/>
              <w:iCs/>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Adulearn</w:t>
          </w:r>
          <w:proofErr w:type="spellEnd"/>
          <w:r w:rsidRPr="005B0B47">
            <w:rPr>
              <w:rFonts w:eastAsia="Times New Roman"/>
              <w:i/>
              <w:iCs/>
            </w:rPr>
            <w:t xml:space="preserve"> World</w:t>
          </w:r>
          <w:r w:rsidRPr="005B0B47">
            <w:rPr>
              <w:rFonts w:eastAsia="Times New Roman"/>
            </w:rPr>
            <w:t xml:space="preserve">, vol. 4, no. 1, </w:t>
          </w:r>
          <w:proofErr w:type="spellStart"/>
          <w:r w:rsidRPr="005B0B47">
            <w:rPr>
              <w:rFonts w:eastAsia="Times New Roman"/>
            </w:rPr>
            <w:t>pp</w:t>
          </w:r>
          <w:proofErr w:type="spellEnd"/>
          <w:r w:rsidRPr="005B0B47">
            <w:rPr>
              <w:rFonts w:eastAsia="Times New Roman"/>
            </w:rPr>
            <w:t xml:space="preserve">. 47–59, </w:t>
          </w:r>
          <w:proofErr w:type="spellStart"/>
          <w:r w:rsidRPr="005B0B47">
            <w:rPr>
              <w:rFonts w:eastAsia="Times New Roman"/>
            </w:rPr>
            <w:t>Apr</w:t>
          </w:r>
          <w:proofErr w:type="spellEnd"/>
          <w:r w:rsidRPr="005B0B47">
            <w:rPr>
              <w:rFonts w:eastAsia="Times New Roman"/>
            </w:rPr>
            <w:t>. 2025, doi: 10.55849/alhijr.v4i1.846.</w:t>
          </w:r>
        </w:p>
        <w:p w14:paraId="76FE4831" w14:textId="77777777" w:rsidR="002E5A54" w:rsidRPr="005B0B47" w:rsidRDefault="002E5A54">
          <w:pPr>
            <w:autoSpaceDE w:val="0"/>
            <w:autoSpaceDN w:val="0"/>
            <w:ind w:hanging="640"/>
            <w:divId w:val="1600868330"/>
            <w:rPr>
              <w:rFonts w:eastAsia="Times New Roman"/>
            </w:rPr>
          </w:pPr>
          <w:r w:rsidRPr="005B0B47">
            <w:rPr>
              <w:rFonts w:eastAsia="Times New Roman"/>
            </w:rPr>
            <w:t>[5]</w:t>
          </w:r>
          <w:r w:rsidRPr="005B0B47">
            <w:rPr>
              <w:rFonts w:eastAsia="Times New Roman"/>
            </w:rPr>
            <w:tab/>
            <w:t xml:space="preserve">I. Rahmi, T. </w:t>
          </w:r>
          <w:proofErr w:type="spellStart"/>
          <w:r w:rsidRPr="005B0B47">
            <w:rPr>
              <w:rFonts w:eastAsia="Times New Roman"/>
            </w:rPr>
            <w:t>Rimenda</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T. D. Ariyanti, “</w:t>
          </w:r>
          <w:proofErr w:type="spellStart"/>
          <w:r w:rsidRPr="005B0B47">
            <w:rPr>
              <w:rFonts w:eastAsia="Times New Roman"/>
            </w:rPr>
            <w:t>Gamification</w:t>
          </w:r>
          <w:proofErr w:type="spellEnd"/>
          <w:r w:rsidRPr="005B0B47">
            <w:rPr>
              <w:rFonts w:eastAsia="Times New Roman"/>
            </w:rPr>
            <w:t xml:space="preserve"> as </w:t>
          </w:r>
          <w:proofErr w:type="spellStart"/>
          <w:r w:rsidRPr="005B0B47">
            <w:rPr>
              <w:rFonts w:eastAsia="Times New Roman"/>
            </w:rPr>
            <w:t>an</w:t>
          </w:r>
          <w:proofErr w:type="spellEnd"/>
          <w:r w:rsidRPr="005B0B47">
            <w:rPr>
              <w:rFonts w:eastAsia="Times New Roman"/>
            </w:rPr>
            <w:t xml:space="preserve"> </w:t>
          </w:r>
          <w:proofErr w:type="spellStart"/>
          <w:r w:rsidRPr="005B0B47">
            <w:rPr>
              <w:rFonts w:eastAsia="Times New Roman"/>
            </w:rPr>
            <w:t>alternative</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increase</w:t>
          </w:r>
          <w:proofErr w:type="spellEnd"/>
          <w:r w:rsidRPr="005B0B47">
            <w:rPr>
              <w:rFonts w:eastAsia="Times New Roman"/>
            </w:rPr>
            <w:t xml:space="preserve"> </w:t>
          </w:r>
          <w:proofErr w:type="spellStart"/>
          <w:r w:rsidRPr="005B0B47">
            <w:rPr>
              <w:rFonts w:eastAsia="Times New Roman"/>
            </w:rPr>
            <w:t>students</w:t>
          </w:r>
          <w:proofErr w:type="spellEnd"/>
          <w:r w:rsidRPr="005B0B47">
            <w:rPr>
              <w:rFonts w:eastAsia="Times New Roman"/>
            </w:rPr>
            <w:t xml:space="preserve">’ </w:t>
          </w:r>
          <w:proofErr w:type="spellStart"/>
          <w:r w:rsidRPr="005B0B47">
            <w:rPr>
              <w:rFonts w:eastAsia="Times New Roman"/>
            </w:rPr>
            <w:t>motivation</w:t>
          </w:r>
          <w:proofErr w:type="spellEnd"/>
          <w:r w:rsidRPr="005B0B47">
            <w:rPr>
              <w:rFonts w:eastAsia="Times New Roman"/>
            </w:rPr>
            <w:t xml:space="preserve">: a </w:t>
          </w:r>
          <w:proofErr w:type="spellStart"/>
          <w:r w:rsidRPr="005B0B47">
            <w:rPr>
              <w:rFonts w:eastAsia="Times New Roman"/>
            </w:rPr>
            <w:t>scoping</w:t>
          </w:r>
          <w:proofErr w:type="spellEnd"/>
          <w:r w:rsidRPr="005B0B47">
            <w:rPr>
              <w:rFonts w:eastAsia="Times New Roman"/>
            </w:rPr>
            <w:t xml:space="preserve"> </w:t>
          </w:r>
          <w:proofErr w:type="spellStart"/>
          <w:r w:rsidRPr="005B0B47">
            <w:rPr>
              <w:rFonts w:eastAsia="Times New Roman"/>
            </w:rPr>
            <w:t>review</w:t>
          </w:r>
          <w:proofErr w:type="spellEnd"/>
          <w:r w:rsidRPr="005B0B47">
            <w:rPr>
              <w:rFonts w:eastAsia="Times New Roman"/>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Education</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Learning</w:t>
          </w:r>
          <w:proofErr w:type="spellEnd"/>
          <w:r w:rsidRPr="005B0B47">
            <w:rPr>
              <w:rFonts w:eastAsia="Times New Roman"/>
              <w:i/>
              <w:iCs/>
            </w:rPr>
            <w:t xml:space="preserve"> (</w:t>
          </w:r>
          <w:proofErr w:type="spellStart"/>
          <w:r w:rsidRPr="005B0B47">
            <w:rPr>
              <w:rFonts w:eastAsia="Times New Roman"/>
              <w:i/>
              <w:iCs/>
            </w:rPr>
            <w:t>EduLearn</w:t>
          </w:r>
          <w:proofErr w:type="spellEnd"/>
          <w:r w:rsidRPr="005B0B47">
            <w:rPr>
              <w:rFonts w:eastAsia="Times New Roman"/>
              <w:i/>
              <w:iCs/>
            </w:rPr>
            <w:t>)</w:t>
          </w:r>
          <w:r w:rsidRPr="005B0B47">
            <w:rPr>
              <w:rFonts w:eastAsia="Times New Roman"/>
            </w:rPr>
            <w:t xml:space="preserve">, vol. 19, no. 2, </w:t>
          </w:r>
          <w:proofErr w:type="spellStart"/>
          <w:r w:rsidRPr="005B0B47">
            <w:rPr>
              <w:rFonts w:eastAsia="Times New Roman"/>
            </w:rPr>
            <w:t>pp</w:t>
          </w:r>
          <w:proofErr w:type="spellEnd"/>
          <w:r w:rsidRPr="005B0B47">
            <w:rPr>
              <w:rFonts w:eastAsia="Times New Roman"/>
            </w:rPr>
            <w:t>. 1125–1133, 2025.</w:t>
          </w:r>
        </w:p>
        <w:p w14:paraId="142488FF" w14:textId="77777777" w:rsidR="002E5A54" w:rsidRPr="005B0B47" w:rsidRDefault="002E5A54">
          <w:pPr>
            <w:autoSpaceDE w:val="0"/>
            <w:autoSpaceDN w:val="0"/>
            <w:ind w:hanging="640"/>
            <w:divId w:val="1638343156"/>
            <w:rPr>
              <w:rFonts w:eastAsia="Times New Roman"/>
            </w:rPr>
          </w:pPr>
          <w:r w:rsidRPr="005B0B47">
            <w:rPr>
              <w:rFonts w:eastAsia="Times New Roman"/>
            </w:rPr>
            <w:t>[6]</w:t>
          </w:r>
          <w:r w:rsidRPr="005B0B47">
            <w:rPr>
              <w:rFonts w:eastAsia="Times New Roman"/>
            </w:rPr>
            <w:tab/>
            <w:t xml:space="preserve">L. Wulandari, S. Agung, </w:t>
          </w:r>
          <w:proofErr w:type="spellStart"/>
          <w:r w:rsidRPr="005B0B47">
            <w:rPr>
              <w:rFonts w:eastAsia="Times New Roman"/>
            </w:rPr>
            <w:t>and</w:t>
          </w:r>
          <w:proofErr w:type="spellEnd"/>
          <w:r w:rsidRPr="005B0B47">
            <w:rPr>
              <w:rFonts w:eastAsia="Times New Roman"/>
            </w:rPr>
            <w:t xml:space="preserve"> E. B. Santosa, “Development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Gamification</w:t>
          </w:r>
          <w:proofErr w:type="spellEnd"/>
          <w:r w:rsidRPr="005B0B47">
            <w:rPr>
              <w:rFonts w:eastAsia="Times New Roman"/>
            </w:rPr>
            <w:t xml:space="preserve"> </w:t>
          </w:r>
          <w:proofErr w:type="spellStart"/>
          <w:r w:rsidRPr="005B0B47">
            <w:rPr>
              <w:rFonts w:eastAsia="Times New Roman"/>
            </w:rPr>
            <w:t>Learning</w:t>
          </w:r>
          <w:proofErr w:type="spellEnd"/>
          <w:r w:rsidRPr="005B0B47">
            <w:rPr>
              <w:rFonts w:eastAsia="Times New Roman"/>
            </w:rPr>
            <w:t xml:space="preserve"> Media </w:t>
          </w:r>
          <w:proofErr w:type="spellStart"/>
          <w:r w:rsidRPr="005B0B47">
            <w:rPr>
              <w:rFonts w:eastAsia="Times New Roman"/>
            </w:rPr>
            <w:t>Solfegio</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Improve</w:t>
          </w:r>
          <w:proofErr w:type="spellEnd"/>
          <w:r w:rsidRPr="005B0B47">
            <w:rPr>
              <w:rFonts w:eastAsia="Times New Roman"/>
            </w:rPr>
            <w:t xml:space="preserve"> </w:t>
          </w:r>
          <w:proofErr w:type="spellStart"/>
          <w:r w:rsidRPr="005B0B47">
            <w:rPr>
              <w:rFonts w:eastAsia="Times New Roman"/>
            </w:rPr>
            <w:t>Singing</w:t>
          </w:r>
          <w:proofErr w:type="spellEnd"/>
          <w:r w:rsidRPr="005B0B47">
            <w:rPr>
              <w:rFonts w:eastAsia="Times New Roman"/>
            </w:rPr>
            <w:t xml:space="preserve"> </w:t>
          </w:r>
          <w:proofErr w:type="spellStart"/>
          <w:r w:rsidRPr="005B0B47">
            <w:rPr>
              <w:rFonts w:eastAsia="Times New Roman"/>
            </w:rPr>
            <w:t>Skills</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Junior </w:t>
          </w:r>
          <w:proofErr w:type="spellStart"/>
          <w:r w:rsidRPr="005B0B47">
            <w:rPr>
              <w:rFonts w:eastAsia="Times New Roman"/>
            </w:rPr>
            <w:t>High</w:t>
          </w:r>
          <w:proofErr w:type="spellEnd"/>
          <w:r w:rsidRPr="005B0B47">
            <w:rPr>
              <w:rFonts w:eastAsia="Times New Roman"/>
            </w:rPr>
            <w:t xml:space="preserve"> </w:t>
          </w:r>
          <w:proofErr w:type="spellStart"/>
          <w:r w:rsidRPr="005B0B47">
            <w:rPr>
              <w:rFonts w:eastAsia="Times New Roman"/>
            </w:rPr>
            <w:t>School</w:t>
          </w:r>
          <w:proofErr w:type="spellEnd"/>
          <w:r w:rsidRPr="005B0B47">
            <w:rPr>
              <w:rFonts w:eastAsia="Times New Roman"/>
            </w:rPr>
            <w:t xml:space="preserve"> </w:t>
          </w:r>
          <w:proofErr w:type="spellStart"/>
          <w:r w:rsidRPr="005B0B47">
            <w:rPr>
              <w:rFonts w:eastAsia="Times New Roman"/>
            </w:rPr>
            <w:t>Students</w:t>
          </w:r>
          <w:proofErr w:type="spellEnd"/>
          <w:r w:rsidRPr="005B0B47">
            <w:rPr>
              <w:rFonts w:eastAsia="Times New Roman"/>
            </w:rPr>
            <w:t xml:space="preserve"> in Sukoharjo,” </w:t>
          </w:r>
          <w:r w:rsidRPr="005B0B47">
            <w:rPr>
              <w:rFonts w:eastAsia="Times New Roman"/>
              <w:i/>
              <w:iCs/>
            </w:rPr>
            <w:t>Kalam Cendekia: Jurnal Ilmiah Kependidikan</w:t>
          </w:r>
          <w:r w:rsidRPr="005B0B47">
            <w:rPr>
              <w:rFonts w:eastAsia="Times New Roman"/>
            </w:rPr>
            <w:t>.</w:t>
          </w:r>
        </w:p>
        <w:p w14:paraId="58A86897" w14:textId="77777777" w:rsidR="002E5A54" w:rsidRPr="005B0B47" w:rsidRDefault="002E5A54">
          <w:pPr>
            <w:autoSpaceDE w:val="0"/>
            <w:autoSpaceDN w:val="0"/>
            <w:ind w:hanging="640"/>
            <w:divId w:val="2058892985"/>
            <w:rPr>
              <w:rFonts w:eastAsia="Times New Roman"/>
            </w:rPr>
          </w:pPr>
          <w:r w:rsidRPr="005B0B47">
            <w:rPr>
              <w:rFonts w:eastAsia="Times New Roman"/>
            </w:rPr>
            <w:t>[7]</w:t>
          </w:r>
          <w:r w:rsidRPr="005B0B47">
            <w:rPr>
              <w:rFonts w:eastAsia="Times New Roman"/>
            </w:rPr>
            <w:tab/>
            <w:t xml:space="preserve">D. Robert, N. </w:t>
          </w:r>
          <w:proofErr w:type="spellStart"/>
          <w:r w:rsidRPr="005B0B47">
            <w:rPr>
              <w:rFonts w:eastAsia="Times New Roman"/>
            </w:rPr>
            <w:t>Bt</w:t>
          </w:r>
          <w:proofErr w:type="spellEnd"/>
          <w:r w:rsidRPr="005B0B47">
            <w:rPr>
              <w:rFonts w:eastAsia="Times New Roman"/>
            </w:rPr>
            <w:t xml:space="preserve">. Jamri, S. H. Ling, A. A. </w:t>
          </w:r>
          <w:proofErr w:type="spellStart"/>
          <w:r w:rsidRPr="005B0B47">
            <w:rPr>
              <w:rFonts w:eastAsia="Times New Roman"/>
            </w:rPr>
            <w:t>Bt</w:t>
          </w:r>
          <w:proofErr w:type="spellEnd"/>
          <w:r w:rsidRPr="005B0B47">
            <w:rPr>
              <w:rFonts w:eastAsia="Times New Roman"/>
            </w:rPr>
            <w:t xml:space="preserve">. Amin, </w:t>
          </w:r>
          <w:proofErr w:type="spellStart"/>
          <w:r w:rsidRPr="005B0B47">
            <w:rPr>
              <w:rFonts w:eastAsia="Times New Roman"/>
            </w:rPr>
            <w:t>and</w:t>
          </w:r>
          <w:proofErr w:type="spellEnd"/>
          <w:r w:rsidRPr="005B0B47">
            <w:rPr>
              <w:rFonts w:eastAsia="Times New Roman"/>
            </w:rPr>
            <w:t xml:space="preserve"> F. A. </w:t>
          </w:r>
          <w:proofErr w:type="spellStart"/>
          <w:r w:rsidRPr="005B0B47">
            <w:rPr>
              <w:rFonts w:eastAsia="Times New Roman"/>
            </w:rPr>
            <w:t>Bt</w:t>
          </w:r>
          <w:proofErr w:type="spellEnd"/>
          <w:r w:rsidRPr="005B0B47">
            <w:rPr>
              <w:rFonts w:eastAsia="Times New Roman"/>
            </w:rPr>
            <w:t>. Yazid, “</w:t>
          </w:r>
          <w:proofErr w:type="spellStart"/>
          <w:r w:rsidRPr="005B0B47">
            <w:rPr>
              <w:rFonts w:eastAsia="Times New Roman"/>
            </w:rPr>
            <w:t>Gamified</w:t>
          </w:r>
          <w:proofErr w:type="spellEnd"/>
          <w:r w:rsidRPr="005B0B47">
            <w:rPr>
              <w:rFonts w:eastAsia="Times New Roman"/>
            </w:rPr>
            <w:t xml:space="preserve"> </w:t>
          </w:r>
          <w:proofErr w:type="spellStart"/>
          <w:r w:rsidRPr="005B0B47">
            <w:rPr>
              <w:rFonts w:eastAsia="Times New Roman"/>
            </w:rPr>
            <w:t>Learning</w:t>
          </w:r>
          <w:proofErr w:type="spellEnd"/>
          <w:r w:rsidRPr="005B0B47">
            <w:rPr>
              <w:rFonts w:eastAsia="Times New Roman"/>
            </w:rPr>
            <w:t xml:space="preserve"> </w:t>
          </w:r>
          <w:proofErr w:type="spellStart"/>
          <w:r w:rsidRPr="005B0B47">
            <w:rPr>
              <w:rFonts w:eastAsia="Times New Roman"/>
            </w:rPr>
            <w:t>Intervention</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Promote</w:t>
          </w:r>
          <w:proofErr w:type="spellEnd"/>
          <w:r w:rsidRPr="005B0B47">
            <w:rPr>
              <w:rFonts w:eastAsia="Times New Roman"/>
            </w:rPr>
            <w:t xml:space="preserve"> Music </w:t>
          </w:r>
          <w:proofErr w:type="spellStart"/>
          <w:r w:rsidRPr="005B0B47">
            <w:rPr>
              <w:rFonts w:eastAsia="Times New Roman"/>
            </w:rPr>
            <w:t>Literacy</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Creativity</w:t>
          </w:r>
          <w:proofErr w:type="spellEnd"/>
          <w:r w:rsidRPr="005B0B47">
            <w:rPr>
              <w:rFonts w:eastAsia="Times New Roman"/>
            </w:rPr>
            <w:t xml:space="preserve"> in </w:t>
          </w:r>
          <w:proofErr w:type="spellStart"/>
          <w:r w:rsidRPr="005B0B47">
            <w:rPr>
              <w:rFonts w:eastAsia="Times New Roman"/>
            </w:rPr>
            <w:t>Elementary</w:t>
          </w:r>
          <w:proofErr w:type="spellEnd"/>
          <w:r w:rsidRPr="005B0B47">
            <w:rPr>
              <w:rFonts w:eastAsia="Times New Roman"/>
            </w:rPr>
            <w:t xml:space="preserve"> Music </w:t>
          </w:r>
          <w:proofErr w:type="spellStart"/>
          <w:r w:rsidRPr="005B0B47">
            <w:rPr>
              <w:rFonts w:eastAsia="Times New Roman"/>
            </w:rPr>
            <w:t>Education</w:t>
          </w:r>
          <w:proofErr w:type="spellEnd"/>
          <w:r w:rsidRPr="005B0B47">
            <w:rPr>
              <w:rFonts w:eastAsia="Times New Roman"/>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Cognitive</w:t>
          </w:r>
          <w:proofErr w:type="spellEnd"/>
          <w:r w:rsidRPr="005B0B47">
            <w:rPr>
              <w:rFonts w:eastAsia="Times New Roman"/>
              <w:i/>
              <w:iCs/>
            </w:rPr>
            <w:t xml:space="preserve"> </w:t>
          </w:r>
          <w:proofErr w:type="spellStart"/>
          <w:r w:rsidRPr="005B0B47">
            <w:rPr>
              <w:rFonts w:eastAsia="Times New Roman"/>
              <w:i/>
              <w:iCs/>
            </w:rPr>
            <w:t>Sciences</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Human Development</w:t>
          </w:r>
          <w:r w:rsidRPr="005B0B47">
            <w:rPr>
              <w:rFonts w:eastAsia="Times New Roman"/>
            </w:rPr>
            <w:t xml:space="preserve">, vol. 9, no. 1, </w:t>
          </w:r>
          <w:proofErr w:type="spellStart"/>
          <w:r w:rsidRPr="005B0B47">
            <w:rPr>
              <w:rFonts w:eastAsia="Times New Roman"/>
            </w:rPr>
            <w:t>pp</w:t>
          </w:r>
          <w:proofErr w:type="spellEnd"/>
          <w:r w:rsidRPr="005B0B47">
            <w:rPr>
              <w:rFonts w:eastAsia="Times New Roman"/>
            </w:rPr>
            <w:t>. 18–41, Mar. 2023, doi: 10.33736.</w:t>
          </w:r>
        </w:p>
        <w:p w14:paraId="4FC14D69" w14:textId="77777777" w:rsidR="002E5A54" w:rsidRPr="005B0B47" w:rsidRDefault="002E5A54">
          <w:pPr>
            <w:autoSpaceDE w:val="0"/>
            <w:autoSpaceDN w:val="0"/>
            <w:ind w:hanging="640"/>
            <w:divId w:val="889607015"/>
            <w:rPr>
              <w:rFonts w:eastAsia="Times New Roman"/>
            </w:rPr>
          </w:pPr>
          <w:r w:rsidRPr="005B0B47">
            <w:rPr>
              <w:rFonts w:eastAsia="Times New Roman"/>
            </w:rPr>
            <w:t>[8]</w:t>
          </w:r>
          <w:r w:rsidRPr="005B0B47">
            <w:rPr>
              <w:rFonts w:eastAsia="Times New Roman"/>
            </w:rPr>
            <w:tab/>
            <w:t xml:space="preserve">S. Y. </w:t>
          </w:r>
          <w:proofErr w:type="spellStart"/>
          <w:r w:rsidRPr="005B0B47">
            <w:rPr>
              <w:rFonts w:eastAsia="Times New Roman"/>
            </w:rPr>
            <w:t>Yi</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A. J. Kim, “</w:t>
          </w:r>
          <w:proofErr w:type="spellStart"/>
          <w:r w:rsidRPr="005B0B47">
            <w:rPr>
              <w:rFonts w:eastAsia="Times New Roman"/>
            </w:rPr>
            <w:t>Implementation</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strategies</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community</w:t>
          </w:r>
          <w:proofErr w:type="spellEnd"/>
          <w:r w:rsidRPr="005B0B47">
            <w:rPr>
              <w:rFonts w:eastAsia="Times New Roman"/>
            </w:rPr>
            <w:t xml:space="preserve"> music </w:t>
          </w:r>
          <w:proofErr w:type="spellStart"/>
          <w:r w:rsidRPr="005B0B47">
            <w:rPr>
              <w:rFonts w:eastAsia="Times New Roman"/>
            </w:rPr>
            <w:t>activities</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w:t>
          </w:r>
          <w:proofErr w:type="spellStart"/>
          <w:r w:rsidRPr="005B0B47">
            <w:rPr>
              <w:rFonts w:eastAsia="Times New Roman"/>
            </w:rPr>
            <w:t>well-Being</w:t>
          </w:r>
          <w:proofErr w:type="spellEnd"/>
          <w:r w:rsidRPr="005B0B47">
            <w:rPr>
              <w:rFonts w:eastAsia="Times New Roman"/>
            </w:rPr>
            <w:t xml:space="preserve">: a </w:t>
          </w:r>
          <w:proofErr w:type="spellStart"/>
          <w:r w:rsidRPr="005B0B47">
            <w:rPr>
              <w:rFonts w:eastAsia="Times New Roman"/>
            </w:rPr>
            <w:t>scoping</w:t>
          </w:r>
          <w:proofErr w:type="spellEnd"/>
          <w:r w:rsidRPr="005B0B47">
            <w:rPr>
              <w:rFonts w:eastAsia="Times New Roman"/>
            </w:rPr>
            <w:t xml:space="preserve"> </w:t>
          </w:r>
          <w:proofErr w:type="spellStart"/>
          <w:r w:rsidRPr="005B0B47">
            <w:rPr>
              <w:rFonts w:eastAsia="Times New Roman"/>
            </w:rPr>
            <w:t>review</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the</w:t>
          </w:r>
          <w:proofErr w:type="spellEnd"/>
          <w:r w:rsidRPr="005B0B47">
            <w:rPr>
              <w:rFonts w:eastAsia="Times New Roman"/>
            </w:rPr>
            <w:t xml:space="preserve"> </w:t>
          </w:r>
          <w:proofErr w:type="spellStart"/>
          <w:r w:rsidRPr="005B0B47">
            <w:rPr>
              <w:rFonts w:eastAsia="Times New Roman"/>
            </w:rPr>
            <w:t>literature</w:t>
          </w:r>
          <w:proofErr w:type="spellEnd"/>
          <w:r w:rsidRPr="005B0B47">
            <w:rPr>
              <w:rFonts w:eastAsia="Times New Roman"/>
            </w:rPr>
            <w:t xml:space="preserve">,” </w:t>
          </w:r>
          <w:r w:rsidRPr="005B0B47">
            <w:rPr>
              <w:rFonts w:eastAsia="Times New Roman"/>
              <w:i/>
              <w:iCs/>
            </w:rPr>
            <w:t xml:space="preserve">Int J </w:t>
          </w:r>
          <w:proofErr w:type="spellStart"/>
          <w:r w:rsidRPr="005B0B47">
            <w:rPr>
              <w:rFonts w:eastAsia="Times New Roman"/>
              <w:i/>
              <w:iCs/>
            </w:rPr>
            <w:t>Environ</w:t>
          </w:r>
          <w:proofErr w:type="spellEnd"/>
          <w:r w:rsidRPr="005B0B47">
            <w:rPr>
              <w:rFonts w:eastAsia="Times New Roman"/>
              <w:i/>
              <w:iCs/>
            </w:rPr>
            <w:t xml:space="preserve"> </w:t>
          </w:r>
          <w:proofErr w:type="spellStart"/>
          <w:r w:rsidRPr="005B0B47">
            <w:rPr>
              <w:rFonts w:eastAsia="Times New Roman"/>
              <w:i/>
              <w:iCs/>
            </w:rPr>
            <w:t>Res</w:t>
          </w:r>
          <w:proofErr w:type="spellEnd"/>
          <w:r w:rsidRPr="005B0B47">
            <w:rPr>
              <w:rFonts w:eastAsia="Times New Roman"/>
              <w:i/>
              <w:iCs/>
            </w:rPr>
            <w:t xml:space="preserve"> </w:t>
          </w:r>
          <w:proofErr w:type="spellStart"/>
          <w:r w:rsidRPr="005B0B47">
            <w:rPr>
              <w:rFonts w:eastAsia="Times New Roman"/>
              <w:i/>
              <w:iCs/>
            </w:rPr>
            <w:t>Public</w:t>
          </w:r>
          <w:proofErr w:type="spellEnd"/>
          <w:r w:rsidRPr="005B0B47">
            <w:rPr>
              <w:rFonts w:eastAsia="Times New Roman"/>
              <w:i/>
              <w:iCs/>
            </w:rPr>
            <w:t xml:space="preserve"> </w:t>
          </w:r>
          <w:proofErr w:type="spellStart"/>
          <w:r w:rsidRPr="005B0B47">
            <w:rPr>
              <w:rFonts w:eastAsia="Times New Roman"/>
              <w:i/>
              <w:iCs/>
            </w:rPr>
            <w:t>Health</w:t>
          </w:r>
          <w:proofErr w:type="spellEnd"/>
          <w:r w:rsidRPr="005B0B47">
            <w:rPr>
              <w:rFonts w:eastAsia="Times New Roman"/>
            </w:rPr>
            <w:t>, vol. 20, no. 3, p. 2606, 2023.</w:t>
          </w:r>
        </w:p>
        <w:p w14:paraId="45C385D8" w14:textId="77777777" w:rsidR="002E5A54" w:rsidRPr="005B0B47" w:rsidRDefault="002E5A54">
          <w:pPr>
            <w:autoSpaceDE w:val="0"/>
            <w:autoSpaceDN w:val="0"/>
            <w:ind w:hanging="640"/>
            <w:divId w:val="878972843"/>
            <w:rPr>
              <w:rFonts w:eastAsia="Times New Roman"/>
            </w:rPr>
          </w:pPr>
          <w:r w:rsidRPr="005B0B47">
            <w:rPr>
              <w:rFonts w:eastAsia="Times New Roman"/>
            </w:rPr>
            <w:t>[9]</w:t>
          </w:r>
          <w:r w:rsidRPr="005B0B47">
            <w:rPr>
              <w:rFonts w:eastAsia="Times New Roman"/>
            </w:rPr>
            <w:tab/>
            <w:t xml:space="preserve">J. </w:t>
          </w:r>
          <w:proofErr w:type="spellStart"/>
          <w:r w:rsidRPr="005B0B47">
            <w:rPr>
              <w:rFonts w:eastAsia="Times New Roman"/>
            </w:rPr>
            <w:t>Yu</w:t>
          </w:r>
          <w:proofErr w:type="spellEnd"/>
          <w:r w:rsidRPr="005B0B47">
            <w:rPr>
              <w:rFonts w:eastAsia="Times New Roman"/>
            </w:rPr>
            <w:t xml:space="preserve"> </w:t>
          </w:r>
          <w:proofErr w:type="spellStart"/>
          <w:r w:rsidRPr="005B0B47">
            <w:rPr>
              <w:rFonts w:eastAsia="Times New Roman"/>
              <w:i/>
              <w:iCs/>
            </w:rPr>
            <w:t>et</w:t>
          </w:r>
          <w:proofErr w:type="spellEnd"/>
          <w:r w:rsidRPr="005B0B47">
            <w:rPr>
              <w:rFonts w:eastAsia="Times New Roman"/>
              <w:i/>
              <w:iCs/>
            </w:rPr>
            <w:t xml:space="preserve"> </w:t>
          </w:r>
          <w:proofErr w:type="spellStart"/>
          <w:r w:rsidRPr="005B0B47">
            <w:rPr>
              <w:rFonts w:eastAsia="Times New Roman"/>
              <w:i/>
              <w:iCs/>
            </w:rPr>
            <w:t>al.</w:t>
          </w:r>
          <w:proofErr w:type="spellEnd"/>
          <w:r w:rsidRPr="005B0B47">
            <w:rPr>
              <w:rFonts w:eastAsia="Times New Roman"/>
            </w:rPr>
            <w:t>, “</w:t>
          </w:r>
          <w:proofErr w:type="spellStart"/>
          <w:r w:rsidRPr="005B0B47">
            <w:rPr>
              <w:rFonts w:eastAsia="Times New Roman"/>
            </w:rPr>
            <w:t>ArchiTone</w:t>
          </w:r>
          <w:proofErr w:type="spellEnd"/>
          <w:r w:rsidRPr="005B0B47">
            <w:rPr>
              <w:rFonts w:eastAsia="Times New Roman"/>
            </w:rPr>
            <w:t>: A LEGO-</w:t>
          </w:r>
          <w:proofErr w:type="spellStart"/>
          <w:r w:rsidRPr="005B0B47">
            <w:rPr>
              <w:rFonts w:eastAsia="Times New Roman"/>
            </w:rPr>
            <w:t>inspired</w:t>
          </w:r>
          <w:proofErr w:type="spellEnd"/>
          <w:r w:rsidRPr="005B0B47">
            <w:rPr>
              <w:rFonts w:eastAsia="Times New Roman"/>
            </w:rPr>
            <w:t xml:space="preserve"> </w:t>
          </w:r>
          <w:proofErr w:type="spellStart"/>
          <w:r w:rsidRPr="005B0B47">
            <w:rPr>
              <w:rFonts w:eastAsia="Times New Roman"/>
            </w:rPr>
            <w:t>gamified</w:t>
          </w:r>
          <w:proofErr w:type="spellEnd"/>
          <w:r w:rsidRPr="005B0B47">
            <w:rPr>
              <w:rFonts w:eastAsia="Times New Roman"/>
            </w:rPr>
            <w:t xml:space="preserve"> </w:t>
          </w:r>
          <w:proofErr w:type="spellStart"/>
          <w:r w:rsidRPr="005B0B47">
            <w:rPr>
              <w:rFonts w:eastAsia="Times New Roman"/>
            </w:rPr>
            <w:t>system</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w:t>
          </w:r>
          <w:proofErr w:type="spellStart"/>
          <w:r w:rsidRPr="005B0B47">
            <w:rPr>
              <w:rFonts w:eastAsia="Times New Roman"/>
            </w:rPr>
            <w:t>visualized</w:t>
          </w:r>
          <w:proofErr w:type="spellEnd"/>
          <w:r w:rsidRPr="005B0B47">
            <w:rPr>
              <w:rFonts w:eastAsia="Times New Roman"/>
            </w:rPr>
            <w:t xml:space="preserve"> music </w:t>
          </w:r>
          <w:proofErr w:type="spellStart"/>
          <w:r w:rsidRPr="005B0B47">
            <w:rPr>
              <w:rFonts w:eastAsia="Times New Roman"/>
            </w:rPr>
            <w:t>education</w:t>
          </w:r>
          <w:proofErr w:type="spellEnd"/>
          <w:r w:rsidRPr="005B0B47">
            <w:rPr>
              <w:rFonts w:eastAsia="Times New Roman"/>
            </w:rPr>
            <w:t xml:space="preserve">,” </w:t>
          </w:r>
          <w:proofErr w:type="spellStart"/>
          <w:r w:rsidRPr="005B0B47">
            <w:rPr>
              <w:rFonts w:eastAsia="Times New Roman"/>
              <w:i/>
              <w:iCs/>
            </w:rPr>
            <w:t>arXiv</w:t>
          </w:r>
          <w:proofErr w:type="spellEnd"/>
          <w:r w:rsidRPr="005B0B47">
            <w:rPr>
              <w:rFonts w:eastAsia="Times New Roman"/>
              <w:i/>
              <w:iCs/>
            </w:rPr>
            <w:t xml:space="preserve"> </w:t>
          </w:r>
          <w:proofErr w:type="spellStart"/>
          <w:r w:rsidRPr="005B0B47">
            <w:rPr>
              <w:rFonts w:eastAsia="Times New Roman"/>
              <w:i/>
              <w:iCs/>
            </w:rPr>
            <w:t>preprint</w:t>
          </w:r>
          <w:proofErr w:type="spellEnd"/>
          <w:r w:rsidRPr="005B0B47">
            <w:rPr>
              <w:rFonts w:eastAsia="Times New Roman"/>
              <w:i/>
              <w:iCs/>
            </w:rPr>
            <w:t xml:space="preserve"> arXiv:2410.15273</w:t>
          </w:r>
          <w:r w:rsidRPr="005B0B47">
            <w:rPr>
              <w:rFonts w:eastAsia="Times New Roman"/>
            </w:rPr>
            <w:t>, 2024.</w:t>
          </w:r>
        </w:p>
        <w:p w14:paraId="78F27AFE" w14:textId="77777777" w:rsidR="002E5A54" w:rsidRPr="005B0B47" w:rsidRDefault="002E5A54">
          <w:pPr>
            <w:autoSpaceDE w:val="0"/>
            <w:autoSpaceDN w:val="0"/>
            <w:ind w:hanging="640"/>
            <w:divId w:val="654534355"/>
            <w:rPr>
              <w:rFonts w:eastAsia="Times New Roman"/>
            </w:rPr>
          </w:pPr>
          <w:r w:rsidRPr="005B0B47">
            <w:rPr>
              <w:rFonts w:eastAsia="Times New Roman"/>
            </w:rPr>
            <w:t>[10]</w:t>
          </w:r>
          <w:r w:rsidRPr="005B0B47">
            <w:rPr>
              <w:rFonts w:eastAsia="Times New Roman"/>
            </w:rPr>
            <w:tab/>
            <w:t xml:space="preserve">B.-L. </w:t>
          </w:r>
          <w:proofErr w:type="spellStart"/>
          <w:r w:rsidRPr="005B0B47">
            <w:rPr>
              <w:rFonts w:eastAsia="Times New Roman"/>
            </w:rPr>
            <w:t>Bartleet</w:t>
          </w:r>
          <w:proofErr w:type="spellEnd"/>
          <w:r w:rsidRPr="005B0B47">
            <w:rPr>
              <w:rFonts w:eastAsia="Times New Roman"/>
            </w:rPr>
            <w:t xml:space="preserve">, “A </w:t>
          </w:r>
          <w:proofErr w:type="spellStart"/>
          <w:r w:rsidRPr="005B0B47">
            <w:rPr>
              <w:rFonts w:eastAsia="Times New Roman"/>
            </w:rPr>
            <w:t>conceptual</w:t>
          </w:r>
          <w:proofErr w:type="spellEnd"/>
          <w:r w:rsidRPr="005B0B47">
            <w:rPr>
              <w:rFonts w:eastAsia="Times New Roman"/>
            </w:rPr>
            <w:t xml:space="preserve"> </w:t>
          </w:r>
          <w:proofErr w:type="spellStart"/>
          <w:r w:rsidRPr="005B0B47">
            <w:rPr>
              <w:rFonts w:eastAsia="Times New Roman"/>
            </w:rPr>
            <w:t>framework</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w:t>
          </w:r>
          <w:proofErr w:type="spellStart"/>
          <w:r w:rsidRPr="005B0B47">
            <w:rPr>
              <w:rFonts w:eastAsia="Times New Roman"/>
            </w:rPr>
            <w:t>understanding</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articulating</w:t>
          </w:r>
          <w:proofErr w:type="spellEnd"/>
          <w:r w:rsidRPr="005B0B47">
            <w:rPr>
              <w:rFonts w:eastAsia="Times New Roman"/>
            </w:rPr>
            <w:t xml:space="preserve"> </w:t>
          </w:r>
          <w:proofErr w:type="spellStart"/>
          <w:r w:rsidRPr="005B0B47">
            <w:rPr>
              <w:rFonts w:eastAsia="Times New Roman"/>
            </w:rPr>
            <w:t>the</w:t>
          </w:r>
          <w:proofErr w:type="spellEnd"/>
          <w:r w:rsidRPr="005B0B47">
            <w:rPr>
              <w:rFonts w:eastAsia="Times New Roman"/>
            </w:rPr>
            <w:t xml:space="preserve"> </w:t>
          </w:r>
          <w:proofErr w:type="spellStart"/>
          <w:r w:rsidRPr="005B0B47">
            <w:rPr>
              <w:rFonts w:eastAsia="Times New Roman"/>
            </w:rPr>
            <w:t>social</w:t>
          </w:r>
          <w:proofErr w:type="spellEnd"/>
          <w:r w:rsidRPr="005B0B47">
            <w:rPr>
              <w:rFonts w:eastAsia="Times New Roman"/>
            </w:rPr>
            <w:t xml:space="preserve"> </w:t>
          </w:r>
          <w:proofErr w:type="spellStart"/>
          <w:r w:rsidRPr="005B0B47">
            <w:rPr>
              <w:rFonts w:eastAsia="Times New Roman"/>
            </w:rPr>
            <w:t>impact</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community</w:t>
          </w:r>
          <w:proofErr w:type="spellEnd"/>
          <w:r w:rsidRPr="005B0B47">
            <w:rPr>
              <w:rFonts w:eastAsia="Times New Roman"/>
            </w:rPr>
            <w:t xml:space="preserve"> music,” </w:t>
          </w:r>
          <w:proofErr w:type="spellStart"/>
          <w:r w:rsidRPr="005B0B47">
            <w:rPr>
              <w:rFonts w:eastAsia="Times New Roman"/>
              <w:i/>
              <w:iCs/>
            </w:rPr>
            <w:t>international</w:t>
          </w:r>
          <w:proofErr w:type="spellEnd"/>
          <w:r w:rsidRPr="005B0B47">
            <w:rPr>
              <w:rFonts w:eastAsia="Times New Roman"/>
              <w:i/>
              <w:iCs/>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community</w:t>
          </w:r>
          <w:proofErr w:type="spellEnd"/>
          <w:r w:rsidRPr="005B0B47">
            <w:rPr>
              <w:rFonts w:eastAsia="Times New Roman"/>
              <w:i/>
              <w:iCs/>
            </w:rPr>
            <w:t xml:space="preserve"> music</w:t>
          </w:r>
          <w:r w:rsidRPr="005B0B47">
            <w:rPr>
              <w:rFonts w:eastAsia="Times New Roman"/>
            </w:rPr>
            <w:t xml:space="preserve">, vol. 16, no. 1, </w:t>
          </w:r>
          <w:proofErr w:type="spellStart"/>
          <w:r w:rsidRPr="005B0B47">
            <w:rPr>
              <w:rFonts w:eastAsia="Times New Roman"/>
            </w:rPr>
            <w:t>pp</w:t>
          </w:r>
          <w:proofErr w:type="spellEnd"/>
          <w:r w:rsidRPr="005B0B47">
            <w:rPr>
              <w:rFonts w:eastAsia="Times New Roman"/>
            </w:rPr>
            <w:t>. 31–49, 2023.</w:t>
          </w:r>
        </w:p>
        <w:p w14:paraId="09656613" w14:textId="77777777" w:rsidR="002E5A54" w:rsidRPr="005B0B47" w:rsidRDefault="002E5A54">
          <w:pPr>
            <w:autoSpaceDE w:val="0"/>
            <w:autoSpaceDN w:val="0"/>
            <w:ind w:hanging="640"/>
            <w:divId w:val="1287077066"/>
            <w:rPr>
              <w:rFonts w:eastAsia="Times New Roman"/>
            </w:rPr>
          </w:pPr>
          <w:r w:rsidRPr="005B0B47">
            <w:rPr>
              <w:rFonts w:eastAsia="Times New Roman"/>
            </w:rPr>
            <w:t>[11]</w:t>
          </w:r>
          <w:r w:rsidRPr="005B0B47">
            <w:rPr>
              <w:rFonts w:eastAsia="Times New Roman"/>
            </w:rPr>
            <w:tab/>
            <w:t xml:space="preserve">Y. </w:t>
          </w:r>
          <w:proofErr w:type="spellStart"/>
          <w:r w:rsidRPr="005B0B47">
            <w:rPr>
              <w:rFonts w:eastAsia="Times New Roman"/>
            </w:rPr>
            <w:t>Zhou</w:t>
          </w:r>
          <w:proofErr w:type="spellEnd"/>
          <w:r w:rsidRPr="005B0B47">
            <w:rPr>
              <w:rFonts w:eastAsia="Times New Roman"/>
            </w:rPr>
            <w:t>, “Web-</w:t>
          </w:r>
          <w:proofErr w:type="spellStart"/>
          <w:r w:rsidRPr="005B0B47">
            <w:rPr>
              <w:rFonts w:eastAsia="Times New Roman"/>
            </w:rPr>
            <w:t>based</w:t>
          </w:r>
          <w:proofErr w:type="spellEnd"/>
          <w:r w:rsidRPr="005B0B47">
            <w:rPr>
              <w:rFonts w:eastAsia="Times New Roman"/>
            </w:rPr>
            <w:t xml:space="preserve"> music </w:t>
          </w:r>
          <w:proofErr w:type="spellStart"/>
          <w:r w:rsidRPr="005B0B47">
            <w:rPr>
              <w:rFonts w:eastAsia="Times New Roman"/>
            </w:rPr>
            <w:t>learning</w:t>
          </w:r>
          <w:proofErr w:type="spellEnd"/>
          <w:r w:rsidRPr="005B0B47">
            <w:rPr>
              <w:rFonts w:eastAsia="Times New Roman"/>
            </w:rPr>
            <w:t xml:space="preserve"> </w:t>
          </w:r>
          <w:proofErr w:type="spellStart"/>
          <w:r w:rsidRPr="005B0B47">
            <w:rPr>
              <w:rFonts w:eastAsia="Times New Roman"/>
            </w:rPr>
            <w:t>environment</w:t>
          </w:r>
          <w:proofErr w:type="spellEnd"/>
          <w:r w:rsidRPr="005B0B47">
            <w:rPr>
              <w:rFonts w:eastAsia="Times New Roman"/>
            </w:rPr>
            <w:t xml:space="preserve">,” </w:t>
          </w:r>
          <w:proofErr w:type="spellStart"/>
          <w:r w:rsidRPr="005B0B47">
            <w:rPr>
              <w:rFonts w:eastAsia="Times New Roman"/>
              <w:i/>
              <w:iCs/>
            </w:rPr>
            <w:t>Interactive</w:t>
          </w:r>
          <w:proofErr w:type="spellEnd"/>
          <w:r w:rsidRPr="005B0B47">
            <w:rPr>
              <w:rFonts w:eastAsia="Times New Roman"/>
              <w:i/>
              <w:iCs/>
            </w:rPr>
            <w:t xml:space="preserve"> </w:t>
          </w:r>
          <w:proofErr w:type="spellStart"/>
          <w:r w:rsidRPr="005B0B47">
            <w:rPr>
              <w:rFonts w:eastAsia="Times New Roman"/>
              <w:i/>
              <w:iCs/>
            </w:rPr>
            <w:t>Learning</w:t>
          </w:r>
          <w:proofErr w:type="spellEnd"/>
          <w:r w:rsidRPr="005B0B47">
            <w:rPr>
              <w:rFonts w:eastAsia="Times New Roman"/>
              <w:i/>
              <w:iCs/>
            </w:rPr>
            <w:t xml:space="preserve"> </w:t>
          </w:r>
          <w:proofErr w:type="spellStart"/>
          <w:r w:rsidRPr="005B0B47">
            <w:rPr>
              <w:rFonts w:eastAsia="Times New Roman"/>
              <w:i/>
              <w:iCs/>
            </w:rPr>
            <w:t>Environments</w:t>
          </w:r>
          <w:proofErr w:type="spellEnd"/>
          <w:r w:rsidRPr="005B0B47">
            <w:rPr>
              <w:rFonts w:eastAsia="Times New Roman"/>
            </w:rPr>
            <w:t xml:space="preserve">, vol. 32, no. 7, </w:t>
          </w:r>
          <w:proofErr w:type="spellStart"/>
          <w:r w:rsidRPr="005B0B47">
            <w:rPr>
              <w:rFonts w:eastAsia="Times New Roman"/>
            </w:rPr>
            <w:t>pp</w:t>
          </w:r>
          <w:proofErr w:type="spellEnd"/>
          <w:r w:rsidRPr="005B0B47">
            <w:rPr>
              <w:rFonts w:eastAsia="Times New Roman"/>
            </w:rPr>
            <w:t>. 3566–3578, 2024.</w:t>
          </w:r>
        </w:p>
        <w:p w14:paraId="1209ADDD" w14:textId="77777777" w:rsidR="002E5A54" w:rsidRPr="005B0B47" w:rsidRDefault="002E5A54">
          <w:pPr>
            <w:autoSpaceDE w:val="0"/>
            <w:autoSpaceDN w:val="0"/>
            <w:ind w:hanging="640"/>
            <w:divId w:val="1224293194"/>
            <w:rPr>
              <w:rFonts w:eastAsia="Times New Roman"/>
            </w:rPr>
          </w:pPr>
          <w:r w:rsidRPr="005B0B47">
            <w:rPr>
              <w:rFonts w:eastAsia="Times New Roman"/>
            </w:rPr>
            <w:t>[12]</w:t>
          </w:r>
          <w:r w:rsidRPr="005B0B47">
            <w:rPr>
              <w:rFonts w:eastAsia="Times New Roman"/>
            </w:rPr>
            <w:tab/>
            <w:t xml:space="preserve">S. </w:t>
          </w:r>
          <w:proofErr w:type="spellStart"/>
          <w:r w:rsidRPr="005B0B47">
            <w:rPr>
              <w:rFonts w:eastAsia="Times New Roman"/>
            </w:rPr>
            <w:t>Zeva</w:t>
          </w:r>
          <w:proofErr w:type="spellEnd"/>
          <w:r w:rsidRPr="005B0B47">
            <w:rPr>
              <w:rFonts w:eastAsia="Times New Roman"/>
            </w:rPr>
            <w:t>, “</w:t>
          </w:r>
          <w:proofErr w:type="spellStart"/>
          <w:r w:rsidRPr="005B0B47">
            <w:rPr>
              <w:rFonts w:eastAsia="Times New Roman"/>
            </w:rPr>
            <w:t>Analysis</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Website</w:t>
          </w:r>
          <w:proofErr w:type="spellEnd"/>
          <w:r w:rsidRPr="005B0B47">
            <w:rPr>
              <w:rFonts w:eastAsia="Times New Roman"/>
            </w:rPr>
            <w:t xml:space="preserve"> </w:t>
          </w:r>
          <w:proofErr w:type="spellStart"/>
          <w:r w:rsidRPr="005B0B47">
            <w:rPr>
              <w:rFonts w:eastAsia="Times New Roman"/>
            </w:rPr>
            <w:t>Based</w:t>
          </w:r>
          <w:proofErr w:type="spellEnd"/>
          <w:r w:rsidRPr="005B0B47">
            <w:rPr>
              <w:rFonts w:eastAsia="Times New Roman"/>
            </w:rPr>
            <w:t xml:space="preserve"> </w:t>
          </w:r>
          <w:proofErr w:type="spellStart"/>
          <w:r w:rsidRPr="005B0B47">
            <w:rPr>
              <w:rFonts w:eastAsia="Times New Roman"/>
            </w:rPr>
            <w:t>Information</w:t>
          </w:r>
          <w:proofErr w:type="spellEnd"/>
          <w:r w:rsidRPr="005B0B47">
            <w:rPr>
              <w:rFonts w:eastAsia="Times New Roman"/>
            </w:rPr>
            <w:t xml:space="preserve"> System Development </w:t>
          </w:r>
          <w:proofErr w:type="spellStart"/>
          <w:r w:rsidRPr="005B0B47">
            <w:rPr>
              <w:rFonts w:eastAsia="Times New Roman"/>
            </w:rPr>
            <w:t>Methods</w:t>
          </w:r>
          <w:proofErr w:type="spellEnd"/>
          <w:r w:rsidRPr="005B0B47">
            <w:rPr>
              <w:rFonts w:eastAsia="Times New Roman"/>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Information</w:t>
          </w:r>
          <w:proofErr w:type="spellEnd"/>
          <w:r w:rsidRPr="005B0B47">
            <w:rPr>
              <w:rFonts w:eastAsia="Times New Roman"/>
              <w:i/>
              <w:iCs/>
            </w:rPr>
            <w:t xml:space="preserve"> Systems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Management</w:t>
          </w:r>
          <w:proofErr w:type="spellEnd"/>
          <w:r w:rsidRPr="005B0B47">
            <w:rPr>
              <w:rFonts w:eastAsia="Times New Roman"/>
              <w:i/>
              <w:iCs/>
            </w:rPr>
            <w:t xml:space="preserve"> (JISMA)</w:t>
          </w:r>
          <w:r w:rsidRPr="005B0B47">
            <w:rPr>
              <w:rFonts w:eastAsia="Times New Roman"/>
            </w:rPr>
            <w:t xml:space="preserve">, vol. 2, no. 2, </w:t>
          </w:r>
          <w:proofErr w:type="spellStart"/>
          <w:r w:rsidRPr="005B0B47">
            <w:rPr>
              <w:rFonts w:eastAsia="Times New Roman"/>
            </w:rPr>
            <w:t>pp</w:t>
          </w:r>
          <w:proofErr w:type="spellEnd"/>
          <w:r w:rsidRPr="005B0B47">
            <w:rPr>
              <w:rFonts w:eastAsia="Times New Roman"/>
            </w:rPr>
            <w:t>. 40–44, 2023.</w:t>
          </w:r>
        </w:p>
        <w:p w14:paraId="185FAB4A" w14:textId="77777777" w:rsidR="002E5A54" w:rsidRPr="005B0B47" w:rsidRDefault="002E5A54">
          <w:pPr>
            <w:autoSpaceDE w:val="0"/>
            <w:autoSpaceDN w:val="0"/>
            <w:ind w:hanging="640"/>
            <w:divId w:val="296449131"/>
            <w:rPr>
              <w:rFonts w:eastAsia="Times New Roman"/>
            </w:rPr>
          </w:pPr>
          <w:r w:rsidRPr="005B0B47">
            <w:rPr>
              <w:rFonts w:eastAsia="Times New Roman"/>
            </w:rPr>
            <w:t>[13]</w:t>
          </w:r>
          <w:r w:rsidRPr="005B0B47">
            <w:rPr>
              <w:rFonts w:eastAsia="Times New Roman"/>
            </w:rPr>
            <w:tab/>
            <w:t xml:space="preserve">S. Park </w:t>
          </w:r>
          <w:proofErr w:type="spellStart"/>
          <w:r w:rsidRPr="005B0B47">
            <w:rPr>
              <w:rFonts w:eastAsia="Times New Roman"/>
            </w:rPr>
            <w:t>and</w:t>
          </w:r>
          <w:proofErr w:type="spellEnd"/>
          <w:r w:rsidRPr="005B0B47">
            <w:rPr>
              <w:rFonts w:eastAsia="Times New Roman"/>
            </w:rPr>
            <w:t xml:space="preserve"> S. Kim, “</w:t>
          </w:r>
          <w:proofErr w:type="spellStart"/>
          <w:r w:rsidRPr="005B0B47">
            <w:rPr>
              <w:rFonts w:eastAsia="Times New Roman"/>
            </w:rPr>
            <w:t>Leaderboard</w:t>
          </w:r>
          <w:proofErr w:type="spellEnd"/>
          <w:r w:rsidRPr="005B0B47">
            <w:rPr>
              <w:rFonts w:eastAsia="Times New Roman"/>
            </w:rPr>
            <w:t xml:space="preserve"> </w:t>
          </w:r>
          <w:proofErr w:type="spellStart"/>
          <w:r w:rsidRPr="005B0B47">
            <w:rPr>
              <w:rFonts w:eastAsia="Times New Roman"/>
            </w:rPr>
            <w:t>design</w:t>
          </w:r>
          <w:proofErr w:type="spellEnd"/>
          <w:r w:rsidRPr="005B0B47">
            <w:rPr>
              <w:rFonts w:eastAsia="Times New Roman"/>
            </w:rPr>
            <w:t xml:space="preserve"> </w:t>
          </w:r>
          <w:proofErr w:type="spellStart"/>
          <w:r w:rsidRPr="005B0B47">
            <w:rPr>
              <w:rFonts w:eastAsia="Times New Roman"/>
            </w:rPr>
            <w:t>principles</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enhance</w:t>
          </w:r>
          <w:proofErr w:type="spellEnd"/>
          <w:r w:rsidRPr="005B0B47">
            <w:rPr>
              <w:rFonts w:eastAsia="Times New Roman"/>
            </w:rPr>
            <w:t xml:space="preserve"> </w:t>
          </w:r>
          <w:proofErr w:type="spellStart"/>
          <w:r w:rsidRPr="005B0B47">
            <w:rPr>
              <w:rFonts w:eastAsia="Times New Roman"/>
            </w:rPr>
            <w:t>learning</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motivation</w:t>
          </w:r>
          <w:proofErr w:type="spellEnd"/>
          <w:r w:rsidRPr="005B0B47">
            <w:rPr>
              <w:rFonts w:eastAsia="Times New Roman"/>
            </w:rPr>
            <w:t xml:space="preserve"> in a </w:t>
          </w:r>
          <w:proofErr w:type="spellStart"/>
          <w:r w:rsidRPr="005B0B47">
            <w:rPr>
              <w:rFonts w:eastAsia="Times New Roman"/>
            </w:rPr>
            <w:t>gamified</w:t>
          </w:r>
          <w:proofErr w:type="spellEnd"/>
          <w:r w:rsidRPr="005B0B47">
            <w:rPr>
              <w:rFonts w:eastAsia="Times New Roman"/>
            </w:rPr>
            <w:t xml:space="preserve"> </w:t>
          </w:r>
          <w:proofErr w:type="spellStart"/>
          <w:r w:rsidRPr="005B0B47">
            <w:rPr>
              <w:rFonts w:eastAsia="Times New Roman"/>
            </w:rPr>
            <w:t>educational</w:t>
          </w:r>
          <w:proofErr w:type="spellEnd"/>
          <w:r w:rsidRPr="005B0B47">
            <w:rPr>
              <w:rFonts w:eastAsia="Times New Roman"/>
            </w:rPr>
            <w:t xml:space="preserve"> </w:t>
          </w:r>
          <w:proofErr w:type="spellStart"/>
          <w:r w:rsidRPr="005B0B47">
            <w:rPr>
              <w:rFonts w:eastAsia="Times New Roman"/>
            </w:rPr>
            <w:t>environment</w:t>
          </w:r>
          <w:proofErr w:type="spellEnd"/>
          <w:r w:rsidRPr="005B0B47">
            <w:rPr>
              <w:rFonts w:eastAsia="Times New Roman"/>
            </w:rPr>
            <w:t xml:space="preserve">: Development study,” </w:t>
          </w:r>
          <w:r w:rsidRPr="005B0B47">
            <w:rPr>
              <w:rFonts w:eastAsia="Times New Roman"/>
              <w:i/>
              <w:iCs/>
            </w:rPr>
            <w:t xml:space="preserve">JMIR </w:t>
          </w:r>
          <w:proofErr w:type="spellStart"/>
          <w:r w:rsidRPr="005B0B47">
            <w:rPr>
              <w:rFonts w:eastAsia="Times New Roman"/>
              <w:i/>
              <w:iCs/>
            </w:rPr>
            <w:t>Serious</w:t>
          </w:r>
          <w:proofErr w:type="spellEnd"/>
          <w:r w:rsidRPr="005B0B47">
            <w:rPr>
              <w:rFonts w:eastAsia="Times New Roman"/>
              <w:i/>
              <w:iCs/>
            </w:rPr>
            <w:t xml:space="preserve"> Games</w:t>
          </w:r>
          <w:r w:rsidRPr="005B0B47">
            <w:rPr>
              <w:rFonts w:eastAsia="Times New Roman"/>
            </w:rPr>
            <w:t>, vol. 9, no. 2, p. e14746, 2021.</w:t>
          </w:r>
        </w:p>
        <w:p w14:paraId="293AEB9C" w14:textId="77777777" w:rsidR="002E5A54" w:rsidRPr="005B0B47" w:rsidRDefault="002E5A54">
          <w:pPr>
            <w:autoSpaceDE w:val="0"/>
            <w:autoSpaceDN w:val="0"/>
            <w:ind w:hanging="640"/>
            <w:divId w:val="135997568"/>
            <w:rPr>
              <w:rFonts w:eastAsia="Times New Roman"/>
            </w:rPr>
          </w:pPr>
          <w:r w:rsidRPr="005B0B47">
            <w:rPr>
              <w:rFonts w:eastAsia="Times New Roman"/>
            </w:rPr>
            <w:t>[14]</w:t>
          </w:r>
          <w:r w:rsidRPr="005B0B47">
            <w:rPr>
              <w:rFonts w:eastAsia="Times New Roman"/>
            </w:rPr>
            <w:tab/>
            <w:t xml:space="preserve">H. </w:t>
          </w:r>
          <w:proofErr w:type="spellStart"/>
          <w:r w:rsidRPr="005B0B47">
            <w:rPr>
              <w:rFonts w:eastAsia="Times New Roman"/>
            </w:rPr>
            <w:t>Cigdem</w:t>
          </w:r>
          <w:proofErr w:type="spellEnd"/>
          <w:r w:rsidRPr="005B0B47">
            <w:rPr>
              <w:rFonts w:eastAsia="Times New Roman"/>
            </w:rPr>
            <w:t xml:space="preserve">, M. </w:t>
          </w:r>
          <w:proofErr w:type="spellStart"/>
          <w:r w:rsidRPr="005B0B47">
            <w:rPr>
              <w:rFonts w:eastAsia="Times New Roman"/>
            </w:rPr>
            <w:t>Ozturk</w:t>
          </w:r>
          <w:proofErr w:type="spellEnd"/>
          <w:r w:rsidRPr="005B0B47">
            <w:rPr>
              <w:rFonts w:eastAsia="Times New Roman"/>
            </w:rPr>
            <w:t xml:space="preserve">, Y. </w:t>
          </w:r>
          <w:proofErr w:type="spellStart"/>
          <w:r w:rsidRPr="005B0B47">
            <w:rPr>
              <w:rFonts w:eastAsia="Times New Roman"/>
            </w:rPr>
            <w:t>Karabacak</w:t>
          </w:r>
          <w:proofErr w:type="spellEnd"/>
          <w:r w:rsidRPr="005B0B47">
            <w:rPr>
              <w:rFonts w:eastAsia="Times New Roman"/>
            </w:rPr>
            <w:t xml:space="preserve">, N. Atik, S. </w:t>
          </w:r>
          <w:proofErr w:type="spellStart"/>
          <w:r w:rsidRPr="005B0B47">
            <w:rPr>
              <w:rFonts w:eastAsia="Times New Roman"/>
            </w:rPr>
            <w:t>Gürkan</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M. H. </w:t>
          </w:r>
          <w:proofErr w:type="spellStart"/>
          <w:r w:rsidRPr="005B0B47">
            <w:rPr>
              <w:rFonts w:eastAsia="Times New Roman"/>
            </w:rPr>
            <w:t>Aldemir</w:t>
          </w:r>
          <w:proofErr w:type="spellEnd"/>
          <w:r w:rsidRPr="005B0B47">
            <w:rPr>
              <w:rFonts w:eastAsia="Times New Roman"/>
            </w:rPr>
            <w:t>, “</w:t>
          </w:r>
          <w:proofErr w:type="spellStart"/>
          <w:r w:rsidRPr="005B0B47">
            <w:rPr>
              <w:rFonts w:eastAsia="Times New Roman"/>
            </w:rPr>
            <w:t>Unlocking</w:t>
          </w:r>
          <w:proofErr w:type="spellEnd"/>
          <w:r w:rsidRPr="005B0B47">
            <w:rPr>
              <w:rFonts w:eastAsia="Times New Roman"/>
            </w:rPr>
            <w:t xml:space="preserve"> </w:t>
          </w:r>
          <w:proofErr w:type="spellStart"/>
          <w:r w:rsidRPr="005B0B47">
            <w:rPr>
              <w:rFonts w:eastAsia="Times New Roman"/>
            </w:rPr>
            <w:t>student</w:t>
          </w:r>
          <w:proofErr w:type="spellEnd"/>
          <w:r w:rsidRPr="005B0B47">
            <w:rPr>
              <w:rFonts w:eastAsia="Times New Roman"/>
            </w:rPr>
            <w:t xml:space="preserve"> </w:t>
          </w:r>
          <w:proofErr w:type="spellStart"/>
          <w:r w:rsidRPr="005B0B47">
            <w:rPr>
              <w:rFonts w:eastAsia="Times New Roman"/>
            </w:rPr>
            <w:t>engagement</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achievement</w:t>
          </w:r>
          <w:proofErr w:type="spellEnd"/>
          <w:r w:rsidRPr="005B0B47">
            <w:rPr>
              <w:rFonts w:eastAsia="Times New Roman"/>
            </w:rPr>
            <w:t xml:space="preserve">: The </w:t>
          </w:r>
          <w:proofErr w:type="spellStart"/>
          <w:r w:rsidRPr="005B0B47">
            <w:rPr>
              <w:rFonts w:eastAsia="Times New Roman"/>
            </w:rPr>
            <w:t>impact</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leaderboard</w:t>
          </w:r>
          <w:proofErr w:type="spellEnd"/>
          <w:r w:rsidRPr="005B0B47">
            <w:rPr>
              <w:rFonts w:eastAsia="Times New Roman"/>
            </w:rPr>
            <w:t xml:space="preserve"> </w:t>
          </w:r>
          <w:proofErr w:type="spellStart"/>
          <w:r w:rsidRPr="005B0B47">
            <w:rPr>
              <w:rFonts w:eastAsia="Times New Roman"/>
            </w:rPr>
            <w:t>gamification</w:t>
          </w:r>
          <w:proofErr w:type="spellEnd"/>
          <w:r w:rsidRPr="005B0B47">
            <w:rPr>
              <w:rFonts w:eastAsia="Times New Roman"/>
            </w:rPr>
            <w:t xml:space="preserve"> in </w:t>
          </w:r>
          <w:proofErr w:type="spellStart"/>
          <w:r w:rsidRPr="005B0B47">
            <w:rPr>
              <w:rFonts w:eastAsia="Times New Roman"/>
            </w:rPr>
            <w:t>online</w:t>
          </w:r>
          <w:proofErr w:type="spellEnd"/>
          <w:r w:rsidRPr="005B0B47">
            <w:rPr>
              <w:rFonts w:eastAsia="Times New Roman"/>
            </w:rPr>
            <w:t xml:space="preserve"> </w:t>
          </w:r>
          <w:proofErr w:type="spellStart"/>
          <w:r w:rsidRPr="005B0B47">
            <w:rPr>
              <w:rFonts w:eastAsia="Times New Roman"/>
            </w:rPr>
            <w:t>formative</w:t>
          </w:r>
          <w:proofErr w:type="spellEnd"/>
          <w:r w:rsidRPr="005B0B47">
            <w:rPr>
              <w:rFonts w:eastAsia="Times New Roman"/>
            </w:rPr>
            <w:t xml:space="preserve"> </w:t>
          </w:r>
          <w:proofErr w:type="spellStart"/>
          <w:r w:rsidRPr="005B0B47">
            <w:rPr>
              <w:rFonts w:eastAsia="Times New Roman"/>
            </w:rPr>
            <w:t>assessment</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w:t>
          </w:r>
          <w:proofErr w:type="spellStart"/>
          <w:r w:rsidRPr="005B0B47">
            <w:rPr>
              <w:rFonts w:eastAsia="Times New Roman"/>
            </w:rPr>
            <w:t>engineering</w:t>
          </w:r>
          <w:proofErr w:type="spellEnd"/>
          <w:r w:rsidRPr="005B0B47">
            <w:rPr>
              <w:rFonts w:eastAsia="Times New Roman"/>
            </w:rPr>
            <w:t xml:space="preserve"> </w:t>
          </w:r>
          <w:proofErr w:type="spellStart"/>
          <w:r w:rsidRPr="005B0B47">
            <w:rPr>
              <w:rFonts w:eastAsia="Times New Roman"/>
            </w:rPr>
            <w:t>education</w:t>
          </w:r>
          <w:proofErr w:type="spellEnd"/>
          <w:r w:rsidRPr="005B0B47">
            <w:rPr>
              <w:rFonts w:eastAsia="Times New Roman"/>
            </w:rPr>
            <w:t xml:space="preserve">,” </w:t>
          </w:r>
          <w:proofErr w:type="spellStart"/>
          <w:r w:rsidRPr="005B0B47">
            <w:rPr>
              <w:rFonts w:eastAsia="Times New Roman"/>
              <w:i/>
              <w:iCs/>
            </w:rPr>
            <w:t>Educ</w:t>
          </w:r>
          <w:proofErr w:type="spellEnd"/>
          <w:r w:rsidRPr="005B0B47">
            <w:rPr>
              <w:rFonts w:eastAsia="Times New Roman"/>
              <w:i/>
              <w:iCs/>
            </w:rPr>
            <w:t xml:space="preserve"> </w:t>
          </w:r>
          <w:proofErr w:type="spellStart"/>
          <w:r w:rsidRPr="005B0B47">
            <w:rPr>
              <w:rFonts w:eastAsia="Times New Roman"/>
              <w:i/>
              <w:iCs/>
            </w:rPr>
            <w:t>Inf</w:t>
          </w:r>
          <w:proofErr w:type="spellEnd"/>
          <w:r w:rsidRPr="005B0B47">
            <w:rPr>
              <w:rFonts w:eastAsia="Times New Roman"/>
              <w:i/>
              <w:iCs/>
            </w:rPr>
            <w:t xml:space="preserve"> </w:t>
          </w:r>
          <w:proofErr w:type="spellStart"/>
          <w:r w:rsidRPr="005B0B47">
            <w:rPr>
              <w:rFonts w:eastAsia="Times New Roman"/>
              <w:i/>
              <w:iCs/>
            </w:rPr>
            <w:t>Technol</w:t>
          </w:r>
          <w:proofErr w:type="spellEnd"/>
          <w:r w:rsidRPr="005B0B47">
            <w:rPr>
              <w:rFonts w:eastAsia="Times New Roman"/>
              <w:i/>
              <w:iCs/>
            </w:rPr>
            <w:t xml:space="preserve"> (</w:t>
          </w:r>
          <w:proofErr w:type="spellStart"/>
          <w:r w:rsidRPr="005B0B47">
            <w:rPr>
              <w:rFonts w:eastAsia="Times New Roman"/>
              <w:i/>
              <w:iCs/>
            </w:rPr>
            <w:t>Dordr</w:t>
          </w:r>
          <w:proofErr w:type="spellEnd"/>
          <w:r w:rsidRPr="005B0B47">
            <w:rPr>
              <w:rFonts w:eastAsia="Times New Roman"/>
              <w:i/>
              <w:iCs/>
            </w:rPr>
            <w:t>)</w:t>
          </w:r>
          <w:r w:rsidRPr="005B0B47">
            <w:rPr>
              <w:rFonts w:eastAsia="Times New Roman"/>
            </w:rPr>
            <w:t xml:space="preserve">, vol. 29, no. 18, </w:t>
          </w:r>
          <w:proofErr w:type="spellStart"/>
          <w:r w:rsidRPr="005B0B47">
            <w:rPr>
              <w:rFonts w:eastAsia="Times New Roman"/>
            </w:rPr>
            <w:t>pp</w:t>
          </w:r>
          <w:proofErr w:type="spellEnd"/>
          <w:r w:rsidRPr="005B0B47">
            <w:rPr>
              <w:rFonts w:eastAsia="Times New Roman"/>
            </w:rPr>
            <w:t>. 24835–24860, 2024.</w:t>
          </w:r>
        </w:p>
        <w:p w14:paraId="546D7C37" w14:textId="77777777" w:rsidR="002E5A54" w:rsidRPr="005B0B47" w:rsidRDefault="002E5A54">
          <w:pPr>
            <w:autoSpaceDE w:val="0"/>
            <w:autoSpaceDN w:val="0"/>
            <w:ind w:hanging="640"/>
            <w:divId w:val="2112430955"/>
            <w:rPr>
              <w:rFonts w:eastAsia="Times New Roman"/>
            </w:rPr>
          </w:pPr>
          <w:r w:rsidRPr="005B0B47">
            <w:rPr>
              <w:rFonts w:eastAsia="Times New Roman"/>
            </w:rPr>
            <w:t>[15]</w:t>
          </w:r>
          <w:r w:rsidRPr="005B0B47">
            <w:rPr>
              <w:rFonts w:eastAsia="Times New Roman"/>
            </w:rPr>
            <w:tab/>
            <w:t xml:space="preserve">A. </w:t>
          </w:r>
          <w:proofErr w:type="spellStart"/>
          <w:r w:rsidRPr="005B0B47">
            <w:rPr>
              <w:rFonts w:eastAsia="Times New Roman"/>
            </w:rPr>
            <w:t>Manzano-León</w:t>
          </w:r>
          <w:proofErr w:type="spellEnd"/>
          <w:r w:rsidRPr="005B0B47">
            <w:rPr>
              <w:rFonts w:eastAsia="Times New Roman"/>
            </w:rPr>
            <w:t xml:space="preserve"> </w:t>
          </w:r>
          <w:proofErr w:type="spellStart"/>
          <w:r w:rsidRPr="005B0B47">
            <w:rPr>
              <w:rFonts w:eastAsia="Times New Roman"/>
              <w:i/>
              <w:iCs/>
            </w:rPr>
            <w:t>et</w:t>
          </w:r>
          <w:proofErr w:type="spellEnd"/>
          <w:r w:rsidRPr="005B0B47">
            <w:rPr>
              <w:rFonts w:eastAsia="Times New Roman"/>
              <w:i/>
              <w:iCs/>
            </w:rPr>
            <w:t xml:space="preserve"> </w:t>
          </w:r>
          <w:proofErr w:type="spellStart"/>
          <w:r w:rsidRPr="005B0B47">
            <w:rPr>
              <w:rFonts w:eastAsia="Times New Roman"/>
              <w:i/>
              <w:iCs/>
            </w:rPr>
            <w:t>al.</w:t>
          </w:r>
          <w:proofErr w:type="spellEnd"/>
          <w:r w:rsidRPr="005B0B47">
            <w:rPr>
              <w:rFonts w:eastAsia="Times New Roman"/>
            </w:rPr>
            <w:t>, “</w:t>
          </w:r>
          <w:proofErr w:type="spellStart"/>
          <w:r w:rsidRPr="005B0B47">
            <w:rPr>
              <w:rFonts w:eastAsia="Times New Roman"/>
            </w:rPr>
            <w:t>Between</w:t>
          </w:r>
          <w:proofErr w:type="spellEnd"/>
          <w:r w:rsidRPr="005B0B47">
            <w:rPr>
              <w:rFonts w:eastAsia="Times New Roman"/>
            </w:rPr>
            <w:t xml:space="preserve"> level </w:t>
          </w:r>
          <w:proofErr w:type="spellStart"/>
          <w:r w:rsidRPr="005B0B47">
            <w:rPr>
              <w:rFonts w:eastAsia="Times New Roman"/>
            </w:rPr>
            <w:t>up</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game</w:t>
          </w:r>
          <w:proofErr w:type="spellEnd"/>
          <w:r w:rsidRPr="005B0B47">
            <w:rPr>
              <w:rFonts w:eastAsia="Times New Roman"/>
            </w:rPr>
            <w:t xml:space="preserve"> over: A </w:t>
          </w:r>
          <w:proofErr w:type="spellStart"/>
          <w:r w:rsidRPr="005B0B47">
            <w:rPr>
              <w:rFonts w:eastAsia="Times New Roman"/>
            </w:rPr>
            <w:t>systematic</w:t>
          </w:r>
          <w:proofErr w:type="spellEnd"/>
          <w:r w:rsidRPr="005B0B47">
            <w:rPr>
              <w:rFonts w:eastAsia="Times New Roman"/>
            </w:rPr>
            <w:t xml:space="preserve"> </w:t>
          </w:r>
          <w:proofErr w:type="spellStart"/>
          <w:r w:rsidRPr="005B0B47">
            <w:rPr>
              <w:rFonts w:eastAsia="Times New Roman"/>
            </w:rPr>
            <w:t>literature</w:t>
          </w:r>
          <w:proofErr w:type="spellEnd"/>
          <w:r w:rsidRPr="005B0B47">
            <w:rPr>
              <w:rFonts w:eastAsia="Times New Roman"/>
            </w:rPr>
            <w:t xml:space="preserve"> </w:t>
          </w:r>
          <w:proofErr w:type="spellStart"/>
          <w:r w:rsidRPr="005B0B47">
            <w:rPr>
              <w:rFonts w:eastAsia="Times New Roman"/>
            </w:rPr>
            <w:t>review</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gamification</w:t>
          </w:r>
          <w:proofErr w:type="spellEnd"/>
          <w:r w:rsidRPr="005B0B47">
            <w:rPr>
              <w:rFonts w:eastAsia="Times New Roman"/>
            </w:rPr>
            <w:t xml:space="preserve"> in </w:t>
          </w:r>
          <w:proofErr w:type="spellStart"/>
          <w:r w:rsidRPr="005B0B47">
            <w:rPr>
              <w:rFonts w:eastAsia="Times New Roman"/>
            </w:rPr>
            <w:t>education</w:t>
          </w:r>
          <w:proofErr w:type="spellEnd"/>
          <w:r w:rsidRPr="005B0B47">
            <w:rPr>
              <w:rFonts w:eastAsia="Times New Roman"/>
            </w:rPr>
            <w:t xml:space="preserve">,” </w:t>
          </w:r>
          <w:proofErr w:type="spellStart"/>
          <w:r w:rsidRPr="005B0B47">
            <w:rPr>
              <w:rFonts w:eastAsia="Times New Roman"/>
              <w:i/>
              <w:iCs/>
            </w:rPr>
            <w:t>Sustainability</w:t>
          </w:r>
          <w:proofErr w:type="spellEnd"/>
          <w:r w:rsidRPr="005B0B47">
            <w:rPr>
              <w:rFonts w:eastAsia="Times New Roman"/>
            </w:rPr>
            <w:t>, vol. 13, no. 4, p. 2247, 2021.</w:t>
          </w:r>
        </w:p>
        <w:p w14:paraId="07431AD5" w14:textId="77777777" w:rsidR="002E5A54" w:rsidRPr="005B0B47" w:rsidRDefault="002E5A54">
          <w:pPr>
            <w:autoSpaceDE w:val="0"/>
            <w:autoSpaceDN w:val="0"/>
            <w:ind w:hanging="640"/>
            <w:divId w:val="147672385"/>
            <w:rPr>
              <w:rFonts w:eastAsia="Times New Roman"/>
            </w:rPr>
          </w:pPr>
          <w:r w:rsidRPr="005B0B47">
            <w:rPr>
              <w:rFonts w:eastAsia="Times New Roman"/>
            </w:rPr>
            <w:t>[16]</w:t>
          </w:r>
          <w:r w:rsidRPr="005B0B47">
            <w:rPr>
              <w:rFonts w:eastAsia="Times New Roman"/>
            </w:rPr>
            <w:tab/>
            <w:t xml:space="preserve">R. </w:t>
          </w:r>
          <w:proofErr w:type="spellStart"/>
          <w:r w:rsidRPr="005B0B47">
            <w:rPr>
              <w:rFonts w:eastAsia="Times New Roman"/>
            </w:rPr>
            <w:t>Tabarés</w:t>
          </w:r>
          <w:proofErr w:type="spellEnd"/>
          <w:r w:rsidRPr="005B0B47">
            <w:rPr>
              <w:rFonts w:eastAsia="Times New Roman"/>
            </w:rPr>
            <w:t xml:space="preserve">, “HTML5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the</w:t>
          </w:r>
          <w:proofErr w:type="spellEnd"/>
          <w:r w:rsidRPr="005B0B47">
            <w:rPr>
              <w:rFonts w:eastAsia="Times New Roman"/>
            </w:rPr>
            <w:t xml:space="preserve"> </w:t>
          </w:r>
          <w:proofErr w:type="spellStart"/>
          <w:r w:rsidRPr="005B0B47">
            <w:rPr>
              <w:rFonts w:eastAsia="Times New Roman"/>
            </w:rPr>
            <w:t>evolution</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HTML; </w:t>
          </w:r>
          <w:proofErr w:type="spellStart"/>
          <w:r w:rsidRPr="005B0B47">
            <w:rPr>
              <w:rFonts w:eastAsia="Times New Roman"/>
            </w:rPr>
            <w:t>tracing</w:t>
          </w:r>
          <w:proofErr w:type="spellEnd"/>
          <w:r w:rsidRPr="005B0B47">
            <w:rPr>
              <w:rFonts w:eastAsia="Times New Roman"/>
            </w:rPr>
            <w:t xml:space="preserve"> </w:t>
          </w:r>
          <w:proofErr w:type="spellStart"/>
          <w:r w:rsidRPr="005B0B47">
            <w:rPr>
              <w:rFonts w:eastAsia="Times New Roman"/>
            </w:rPr>
            <w:t>the</w:t>
          </w:r>
          <w:proofErr w:type="spellEnd"/>
          <w:r w:rsidRPr="005B0B47">
            <w:rPr>
              <w:rFonts w:eastAsia="Times New Roman"/>
            </w:rPr>
            <w:t xml:space="preserve"> </w:t>
          </w:r>
          <w:proofErr w:type="spellStart"/>
          <w:r w:rsidRPr="005B0B47">
            <w:rPr>
              <w:rFonts w:eastAsia="Times New Roman"/>
            </w:rPr>
            <w:t>origins</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digital </w:t>
          </w:r>
          <w:proofErr w:type="spellStart"/>
          <w:r w:rsidRPr="005B0B47">
            <w:rPr>
              <w:rFonts w:eastAsia="Times New Roman"/>
            </w:rPr>
            <w:t>platforms</w:t>
          </w:r>
          <w:proofErr w:type="spellEnd"/>
          <w:r w:rsidRPr="005B0B47">
            <w:rPr>
              <w:rFonts w:eastAsia="Times New Roman"/>
            </w:rPr>
            <w:t xml:space="preserve">,” </w:t>
          </w:r>
          <w:proofErr w:type="spellStart"/>
          <w:r w:rsidRPr="005B0B47">
            <w:rPr>
              <w:rFonts w:eastAsia="Times New Roman"/>
              <w:i/>
              <w:iCs/>
            </w:rPr>
            <w:t>Technol</w:t>
          </w:r>
          <w:proofErr w:type="spellEnd"/>
          <w:r w:rsidRPr="005B0B47">
            <w:rPr>
              <w:rFonts w:eastAsia="Times New Roman"/>
              <w:i/>
              <w:iCs/>
            </w:rPr>
            <w:t xml:space="preserve"> </w:t>
          </w:r>
          <w:proofErr w:type="spellStart"/>
          <w:r w:rsidRPr="005B0B47">
            <w:rPr>
              <w:rFonts w:eastAsia="Times New Roman"/>
              <w:i/>
              <w:iCs/>
            </w:rPr>
            <w:t>Soc</w:t>
          </w:r>
          <w:proofErr w:type="spellEnd"/>
          <w:r w:rsidRPr="005B0B47">
            <w:rPr>
              <w:rFonts w:eastAsia="Times New Roman"/>
            </w:rPr>
            <w:t>, vol. 65, p. 101529, 2021.</w:t>
          </w:r>
        </w:p>
        <w:p w14:paraId="3469107B" w14:textId="77777777" w:rsidR="002E5A54" w:rsidRPr="005B0B47" w:rsidRDefault="002E5A54">
          <w:pPr>
            <w:autoSpaceDE w:val="0"/>
            <w:autoSpaceDN w:val="0"/>
            <w:ind w:hanging="640"/>
            <w:divId w:val="510292370"/>
            <w:rPr>
              <w:rFonts w:eastAsia="Times New Roman"/>
            </w:rPr>
          </w:pPr>
          <w:r w:rsidRPr="005B0B47">
            <w:rPr>
              <w:rFonts w:eastAsia="Times New Roman"/>
            </w:rPr>
            <w:t>[17]</w:t>
          </w:r>
          <w:r w:rsidRPr="005B0B47">
            <w:rPr>
              <w:rFonts w:eastAsia="Times New Roman"/>
            </w:rPr>
            <w:tab/>
            <w:t xml:space="preserve">S. </w:t>
          </w:r>
          <w:proofErr w:type="spellStart"/>
          <w:r w:rsidRPr="005B0B47">
            <w:rPr>
              <w:rFonts w:eastAsia="Times New Roman"/>
            </w:rPr>
            <w:t>Kuparinen</w:t>
          </w:r>
          <w:proofErr w:type="spellEnd"/>
          <w:r w:rsidRPr="005B0B47">
            <w:rPr>
              <w:rFonts w:eastAsia="Times New Roman"/>
            </w:rPr>
            <w:t>, “</w:t>
          </w:r>
          <w:proofErr w:type="spellStart"/>
          <w:r w:rsidRPr="005B0B47">
            <w:rPr>
              <w:rFonts w:eastAsia="Times New Roman"/>
            </w:rPr>
            <w:t>Improving</w:t>
          </w:r>
          <w:proofErr w:type="spellEnd"/>
          <w:r w:rsidRPr="005B0B47">
            <w:rPr>
              <w:rFonts w:eastAsia="Times New Roman"/>
            </w:rPr>
            <w:t xml:space="preserve"> web </w:t>
          </w:r>
          <w:proofErr w:type="spellStart"/>
          <w:r w:rsidRPr="005B0B47">
            <w:rPr>
              <w:rFonts w:eastAsia="Times New Roman"/>
            </w:rPr>
            <w:t>performance</w:t>
          </w:r>
          <w:proofErr w:type="spellEnd"/>
          <w:r w:rsidRPr="005B0B47">
            <w:rPr>
              <w:rFonts w:eastAsia="Times New Roman"/>
            </w:rPr>
            <w:t xml:space="preserve"> </w:t>
          </w:r>
          <w:proofErr w:type="spellStart"/>
          <w:r w:rsidRPr="005B0B47">
            <w:rPr>
              <w:rFonts w:eastAsia="Times New Roman"/>
            </w:rPr>
            <w:t>by</w:t>
          </w:r>
          <w:proofErr w:type="spellEnd"/>
          <w:r w:rsidRPr="005B0B47">
            <w:rPr>
              <w:rFonts w:eastAsia="Times New Roman"/>
            </w:rPr>
            <w:t xml:space="preserve"> </w:t>
          </w:r>
          <w:proofErr w:type="spellStart"/>
          <w:r w:rsidRPr="005B0B47">
            <w:rPr>
              <w:rFonts w:eastAsia="Times New Roman"/>
            </w:rPr>
            <w:t>optimizing</w:t>
          </w:r>
          <w:proofErr w:type="spellEnd"/>
          <w:r w:rsidRPr="005B0B47">
            <w:rPr>
              <w:rFonts w:eastAsia="Times New Roman"/>
            </w:rPr>
            <w:t xml:space="preserve"> </w:t>
          </w:r>
          <w:proofErr w:type="spellStart"/>
          <w:r w:rsidRPr="005B0B47">
            <w:rPr>
              <w:rFonts w:eastAsia="Times New Roman"/>
            </w:rPr>
            <w:t>cascading</w:t>
          </w:r>
          <w:proofErr w:type="spellEnd"/>
          <w:r w:rsidRPr="005B0B47">
            <w:rPr>
              <w:rFonts w:eastAsia="Times New Roman"/>
            </w:rPr>
            <w:t xml:space="preserve"> </w:t>
          </w:r>
          <w:proofErr w:type="spellStart"/>
          <w:r w:rsidRPr="005B0B47">
            <w:rPr>
              <w:rFonts w:eastAsia="Times New Roman"/>
            </w:rPr>
            <w:t>style</w:t>
          </w:r>
          <w:proofErr w:type="spellEnd"/>
          <w:r w:rsidRPr="005B0B47">
            <w:rPr>
              <w:rFonts w:eastAsia="Times New Roman"/>
            </w:rPr>
            <w:t xml:space="preserve"> </w:t>
          </w:r>
          <w:proofErr w:type="spellStart"/>
          <w:r w:rsidRPr="005B0B47">
            <w:rPr>
              <w:rFonts w:eastAsia="Times New Roman"/>
            </w:rPr>
            <w:t>sheets</w:t>
          </w:r>
          <w:proofErr w:type="spellEnd"/>
          <w:r w:rsidRPr="005B0B47">
            <w:rPr>
              <w:rFonts w:eastAsia="Times New Roman"/>
            </w:rPr>
            <w:t xml:space="preserve"> (CSS): </w:t>
          </w:r>
          <w:proofErr w:type="spellStart"/>
          <w:r w:rsidRPr="005B0B47">
            <w:rPr>
              <w:rFonts w:eastAsia="Times New Roman"/>
            </w:rPr>
            <w:t>literature</w:t>
          </w:r>
          <w:proofErr w:type="spellEnd"/>
          <w:r w:rsidRPr="005B0B47">
            <w:rPr>
              <w:rFonts w:eastAsia="Times New Roman"/>
            </w:rPr>
            <w:t xml:space="preserve"> </w:t>
          </w:r>
          <w:proofErr w:type="spellStart"/>
          <w:r w:rsidRPr="005B0B47">
            <w:rPr>
              <w:rFonts w:eastAsia="Times New Roman"/>
            </w:rPr>
            <w:t>review</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empirical</w:t>
          </w:r>
          <w:proofErr w:type="spellEnd"/>
          <w:r w:rsidRPr="005B0B47">
            <w:rPr>
              <w:rFonts w:eastAsia="Times New Roman"/>
            </w:rPr>
            <w:t xml:space="preserve"> </w:t>
          </w:r>
          <w:proofErr w:type="spellStart"/>
          <w:r w:rsidRPr="005B0B47">
            <w:rPr>
              <w:rFonts w:eastAsia="Times New Roman"/>
            </w:rPr>
            <w:t>findings</w:t>
          </w:r>
          <w:proofErr w:type="spellEnd"/>
          <w:r w:rsidRPr="005B0B47">
            <w:rPr>
              <w:rFonts w:eastAsia="Times New Roman"/>
            </w:rPr>
            <w:t xml:space="preserve">,” </w:t>
          </w:r>
          <w:r w:rsidRPr="005B0B47">
            <w:rPr>
              <w:rFonts w:eastAsia="Times New Roman"/>
              <w:i/>
              <w:iCs/>
            </w:rPr>
            <w:t xml:space="preserve">Helsinki </w:t>
          </w:r>
          <w:proofErr w:type="spellStart"/>
          <w:r w:rsidRPr="005B0B47">
            <w:rPr>
              <w:rFonts w:eastAsia="Times New Roman"/>
              <w:i/>
              <w:iCs/>
            </w:rPr>
            <w:t>University</w:t>
          </w:r>
          <w:proofErr w:type="spellEnd"/>
          <w:r w:rsidRPr="005B0B47">
            <w:rPr>
              <w:rFonts w:eastAsia="Times New Roman"/>
              <w:i/>
              <w:iCs/>
            </w:rPr>
            <w:t xml:space="preserve"> </w:t>
          </w:r>
          <w:proofErr w:type="spellStart"/>
          <w:r w:rsidRPr="005B0B47">
            <w:rPr>
              <w:rFonts w:eastAsia="Times New Roman"/>
              <w:i/>
              <w:iCs/>
            </w:rPr>
            <w:t>Library</w:t>
          </w:r>
          <w:proofErr w:type="spellEnd"/>
          <w:r w:rsidRPr="005B0B47">
            <w:rPr>
              <w:rFonts w:eastAsia="Times New Roman"/>
            </w:rPr>
            <w:t>, vol. 1, no. 2, 2023.</w:t>
          </w:r>
        </w:p>
        <w:p w14:paraId="3DAA13E1" w14:textId="77777777" w:rsidR="002E5A54" w:rsidRPr="005B0B47" w:rsidRDefault="002E5A54">
          <w:pPr>
            <w:autoSpaceDE w:val="0"/>
            <w:autoSpaceDN w:val="0"/>
            <w:ind w:hanging="640"/>
            <w:divId w:val="1495532331"/>
            <w:rPr>
              <w:rFonts w:eastAsia="Times New Roman"/>
            </w:rPr>
          </w:pPr>
          <w:r w:rsidRPr="005B0B47">
            <w:rPr>
              <w:rFonts w:eastAsia="Times New Roman"/>
            </w:rPr>
            <w:t>[18]</w:t>
          </w:r>
          <w:r w:rsidRPr="005B0B47">
            <w:rPr>
              <w:rFonts w:eastAsia="Times New Roman"/>
            </w:rPr>
            <w:tab/>
            <w:t xml:space="preserve">B. </w:t>
          </w:r>
          <w:proofErr w:type="spellStart"/>
          <w:r w:rsidRPr="005B0B47">
            <w:rPr>
              <w:rFonts w:eastAsia="Times New Roman"/>
            </w:rPr>
            <w:t>Oliveira</w:t>
          </w:r>
          <w:proofErr w:type="spellEnd"/>
          <w:r w:rsidRPr="005B0B47">
            <w:rPr>
              <w:rFonts w:eastAsia="Times New Roman"/>
            </w:rPr>
            <w:t xml:space="preserve">, S. R. </w:t>
          </w:r>
          <w:proofErr w:type="spellStart"/>
          <w:r w:rsidRPr="005B0B47">
            <w:rPr>
              <w:rFonts w:eastAsia="Times New Roman"/>
            </w:rPr>
            <w:t>Vergilio</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A. Endo, “</w:t>
          </w:r>
          <w:proofErr w:type="spellStart"/>
          <w:r w:rsidRPr="005B0B47">
            <w:rPr>
              <w:rFonts w:eastAsia="Times New Roman"/>
            </w:rPr>
            <w:t>Jstargetfuzzer</w:t>
          </w:r>
          <w:proofErr w:type="spellEnd"/>
          <w:r w:rsidRPr="005B0B47">
            <w:rPr>
              <w:rFonts w:eastAsia="Times New Roman"/>
            </w:rPr>
            <w:t xml:space="preserve">: A </w:t>
          </w:r>
          <w:proofErr w:type="spellStart"/>
          <w:r w:rsidRPr="005B0B47">
            <w:rPr>
              <w:rFonts w:eastAsia="Times New Roman"/>
            </w:rPr>
            <w:t>History-Based</w:t>
          </w:r>
          <w:proofErr w:type="spellEnd"/>
          <w:r w:rsidRPr="005B0B47">
            <w:rPr>
              <w:rFonts w:eastAsia="Times New Roman"/>
            </w:rPr>
            <w:t xml:space="preserve"> </w:t>
          </w:r>
          <w:proofErr w:type="spellStart"/>
          <w:r w:rsidRPr="005B0B47">
            <w:rPr>
              <w:rFonts w:eastAsia="Times New Roman"/>
            </w:rPr>
            <w:t>Fuzzing</w:t>
          </w:r>
          <w:proofErr w:type="spellEnd"/>
          <w:r w:rsidRPr="005B0B47">
            <w:rPr>
              <w:rFonts w:eastAsia="Times New Roman"/>
            </w:rPr>
            <w:t xml:space="preserve"> </w:t>
          </w:r>
          <w:proofErr w:type="spellStart"/>
          <w:r w:rsidRPr="005B0B47">
            <w:rPr>
              <w:rFonts w:eastAsia="Times New Roman"/>
            </w:rPr>
            <w:t>Approach</w:t>
          </w:r>
          <w:proofErr w:type="spellEnd"/>
          <w:r w:rsidRPr="005B0B47">
            <w:rPr>
              <w:rFonts w:eastAsia="Times New Roman"/>
            </w:rPr>
            <w:t xml:space="preserve"> </w:t>
          </w:r>
          <w:proofErr w:type="spellStart"/>
          <w:r w:rsidRPr="005B0B47">
            <w:rPr>
              <w:rFonts w:eastAsia="Times New Roman"/>
            </w:rPr>
            <w:t>for</w:t>
          </w:r>
          <w:proofErr w:type="spellEnd"/>
          <w:r w:rsidRPr="005B0B47">
            <w:rPr>
              <w:rFonts w:eastAsia="Times New Roman"/>
            </w:rPr>
            <w:t xml:space="preserve"> </w:t>
          </w:r>
          <w:proofErr w:type="spellStart"/>
          <w:r w:rsidRPr="005B0B47">
            <w:rPr>
              <w:rFonts w:eastAsia="Times New Roman"/>
            </w:rPr>
            <w:t>Javascript</w:t>
          </w:r>
          <w:proofErr w:type="spellEnd"/>
          <w:r w:rsidRPr="005B0B47">
            <w:rPr>
              <w:rFonts w:eastAsia="Times New Roman"/>
            </w:rPr>
            <w:t xml:space="preserve"> </w:t>
          </w:r>
          <w:proofErr w:type="spellStart"/>
          <w:r w:rsidRPr="005B0B47">
            <w:rPr>
              <w:rFonts w:eastAsia="Times New Roman"/>
            </w:rPr>
            <w:t>Engines</w:t>
          </w:r>
          <w:proofErr w:type="spellEnd"/>
          <w:r w:rsidRPr="005B0B47">
            <w:rPr>
              <w:rFonts w:eastAsia="Times New Roman"/>
            </w:rPr>
            <w:t xml:space="preserve">,” </w:t>
          </w:r>
          <w:proofErr w:type="spellStart"/>
          <w:r w:rsidRPr="005B0B47">
            <w:rPr>
              <w:rFonts w:eastAsia="Times New Roman"/>
              <w:i/>
              <w:iCs/>
            </w:rPr>
            <w:t>Available</w:t>
          </w:r>
          <w:proofErr w:type="spellEnd"/>
          <w:r w:rsidRPr="005B0B47">
            <w:rPr>
              <w:rFonts w:eastAsia="Times New Roman"/>
              <w:i/>
              <w:iCs/>
            </w:rPr>
            <w:t xml:space="preserve"> </w:t>
          </w:r>
          <w:proofErr w:type="spellStart"/>
          <w:r w:rsidRPr="005B0B47">
            <w:rPr>
              <w:rFonts w:eastAsia="Times New Roman"/>
              <w:i/>
              <w:iCs/>
            </w:rPr>
            <w:t>at</w:t>
          </w:r>
          <w:proofErr w:type="spellEnd"/>
          <w:r w:rsidRPr="005B0B47">
            <w:rPr>
              <w:rFonts w:eastAsia="Times New Roman"/>
              <w:i/>
              <w:iCs/>
            </w:rPr>
            <w:t xml:space="preserve"> SSRN 5369277</w:t>
          </w:r>
          <w:r w:rsidRPr="005B0B47">
            <w:rPr>
              <w:rFonts w:eastAsia="Times New Roman"/>
            </w:rPr>
            <w:t>.</w:t>
          </w:r>
        </w:p>
        <w:p w14:paraId="40C9665F" w14:textId="77777777" w:rsidR="002E5A54" w:rsidRPr="005B0B47" w:rsidRDefault="002E5A54">
          <w:pPr>
            <w:autoSpaceDE w:val="0"/>
            <w:autoSpaceDN w:val="0"/>
            <w:ind w:hanging="640"/>
            <w:divId w:val="1751930383"/>
            <w:rPr>
              <w:rFonts w:eastAsia="Times New Roman"/>
            </w:rPr>
          </w:pPr>
          <w:r w:rsidRPr="005B0B47">
            <w:rPr>
              <w:rFonts w:eastAsia="Times New Roman"/>
            </w:rPr>
            <w:t>[19]</w:t>
          </w:r>
          <w:r w:rsidRPr="005B0B47">
            <w:rPr>
              <w:rFonts w:eastAsia="Times New Roman"/>
            </w:rPr>
            <w:tab/>
            <w:t xml:space="preserve">C. </w:t>
          </w:r>
          <w:proofErr w:type="spellStart"/>
          <w:r w:rsidRPr="005B0B47">
            <w:rPr>
              <w:rFonts w:eastAsia="Times New Roman"/>
            </w:rPr>
            <w:t>Apiag</w:t>
          </w:r>
          <w:proofErr w:type="spellEnd"/>
          <w:r w:rsidRPr="005B0B47">
            <w:rPr>
              <w:rFonts w:eastAsia="Times New Roman"/>
            </w:rPr>
            <w:t xml:space="preserve">, E. </w:t>
          </w:r>
          <w:proofErr w:type="spellStart"/>
          <w:r w:rsidRPr="005B0B47">
            <w:rPr>
              <w:rFonts w:eastAsia="Times New Roman"/>
            </w:rPr>
            <w:t>Cadiz</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D. </w:t>
          </w:r>
          <w:proofErr w:type="spellStart"/>
          <w:r w:rsidRPr="005B0B47">
            <w:rPr>
              <w:rFonts w:eastAsia="Times New Roman"/>
            </w:rPr>
            <w:t>Lincopinis</w:t>
          </w:r>
          <w:proofErr w:type="spellEnd"/>
          <w:r w:rsidRPr="005B0B47">
            <w:rPr>
              <w:rFonts w:eastAsia="Times New Roman"/>
            </w:rPr>
            <w:t xml:space="preserve">, “A </w:t>
          </w:r>
          <w:proofErr w:type="spellStart"/>
          <w:r w:rsidRPr="005B0B47">
            <w:rPr>
              <w:rFonts w:eastAsia="Times New Roman"/>
            </w:rPr>
            <w:t>Review</w:t>
          </w:r>
          <w:proofErr w:type="spellEnd"/>
          <w:r w:rsidRPr="005B0B47">
            <w:rPr>
              <w:rFonts w:eastAsia="Times New Roman"/>
            </w:rPr>
            <w:t xml:space="preserve"> </w:t>
          </w:r>
          <w:proofErr w:type="spellStart"/>
          <w:r w:rsidRPr="005B0B47">
            <w:rPr>
              <w:rFonts w:eastAsia="Times New Roman"/>
            </w:rPr>
            <w:t>on</w:t>
          </w:r>
          <w:proofErr w:type="spellEnd"/>
          <w:r w:rsidRPr="005B0B47">
            <w:rPr>
              <w:rFonts w:eastAsia="Times New Roman"/>
            </w:rPr>
            <w:t xml:space="preserve"> PHP </w:t>
          </w:r>
          <w:proofErr w:type="spellStart"/>
          <w:r w:rsidRPr="005B0B47">
            <w:rPr>
              <w:rFonts w:eastAsia="Times New Roman"/>
            </w:rPr>
            <w:t>Programming</w:t>
          </w:r>
          <w:proofErr w:type="spellEnd"/>
          <w:r w:rsidRPr="005B0B47">
            <w:rPr>
              <w:rFonts w:eastAsia="Times New Roman"/>
            </w:rPr>
            <w:t xml:space="preserve"> </w:t>
          </w:r>
          <w:proofErr w:type="spellStart"/>
          <w:r w:rsidRPr="005B0B47">
            <w:rPr>
              <w:rFonts w:eastAsia="Times New Roman"/>
            </w:rPr>
            <w:t>Language</w:t>
          </w:r>
          <w:proofErr w:type="spellEnd"/>
          <w:r w:rsidRPr="005B0B47">
            <w:rPr>
              <w:rFonts w:eastAsia="Times New Roman"/>
            </w:rPr>
            <w:t>,” Sep. 2023.</w:t>
          </w:r>
        </w:p>
        <w:p w14:paraId="096916DE" w14:textId="77777777" w:rsidR="002E5A54" w:rsidRPr="005B0B47" w:rsidRDefault="002E5A54">
          <w:pPr>
            <w:autoSpaceDE w:val="0"/>
            <w:autoSpaceDN w:val="0"/>
            <w:ind w:hanging="640"/>
            <w:divId w:val="72433076"/>
            <w:rPr>
              <w:rFonts w:eastAsia="Times New Roman"/>
            </w:rPr>
          </w:pPr>
          <w:r w:rsidRPr="005B0B47">
            <w:rPr>
              <w:rFonts w:eastAsia="Times New Roman"/>
            </w:rPr>
            <w:t>[20]</w:t>
          </w:r>
          <w:r w:rsidRPr="005B0B47">
            <w:rPr>
              <w:rFonts w:eastAsia="Times New Roman"/>
            </w:rPr>
            <w:tab/>
            <w:t xml:space="preserve">M. Amini </w:t>
          </w:r>
          <w:proofErr w:type="spellStart"/>
          <w:r w:rsidRPr="005B0B47">
            <w:rPr>
              <w:rFonts w:eastAsia="Times New Roman"/>
              <w:i/>
              <w:iCs/>
            </w:rPr>
            <w:t>et</w:t>
          </w:r>
          <w:proofErr w:type="spellEnd"/>
          <w:r w:rsidRPr="005B0B47">
            <w:rPr>
              <w:rFonts w:eastAsia="Times New Roman"/>
              <w:i/>
              <w:iCs/>
            </w:rPr>
            <w:t xml:space="preserve"> al.</w:t>
          </w:r>
          <w:r w:rsidRPr="005B0B47">
            <w:rPr>
              <w:rFonts w:eastAsia="Times New Roman"/>
            </w:rPr>
            <w:t>, “MAHAMGOSTAR.COM AS A CASE STUDY FOR ADOPTION OF LARAVEL FRAMEWORK AS THE BEST PROGRAMMING TOOLS FOR PHP BASED WEB DEVELOPMENT FOR SMALL AND MEDIUM ENTERPRISES,” Sep. 2021.</w:t>
          </w:r>
        </w:p>
        <w:p w14:paraId="1F9EF9A6" w14:textId="77777777" w:rsidR="002E5A54" w:rsidRPr="005B0B47" w:rsidRDefault="002E5A54">
          <w:pPr>
            <w:autoSpaceDE w:val="0"/>
            <w:autoSpaceDN w:val="0"/>
            <w:ind w:hanging="640"/>
            <w:divId w:val="1504124717"/>
            <w:rPr>
              <w:rFonts w:eastAsia="Times New Roman"/>
            </w:rPr>
          </w:pPr>
          <w:r w:rsidRPr="005B0B47">
            <w:rPr>
              <w:rFonts w:eastAsia="Times New Roman"/>
            </w:rPr>
            <w:t>[21]</w:t>
          </w:r>
          <w:r w:rsidRPr="005B0B47">
            <w:rPr>
              <w:rFonts w:eastAsia="Times New Roman"/>
            </w:rPr>
            <w:tab/>
            <w:t xml:space="preserve">N. S., U. R., </w:t>
          </w:r>
          <w:proofErr w:type="spellStart"/>
          <w:r w:rsidRPr="005B0B47">
            <w:rPr>
              <w:rFonts w:eastAsia="Times New Roman"/>
            </w:rPr>
            <w:t>and</w:t>
          </w:r>
          <w:proofErr w:type="spellEnd"/>
          <w:r w:rsidRPr="005B0B47">
            <w:rPr>
              <w:rFonts w:eastAsia="Times New Roman"/>
            </w:rPr>
            <w:t xml:space="preserve"> P. Mohan, “</w:t>
          </w:r>
          <w:proofErr w:type="spellStart"/>
          <w:r w:rsidRPr="005B0B47">
            <w:rPr>
              <w:rFonts w:eastAsia="Times New Roman"/>
            </w:rPr>
            <w:t>Comparison</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Utility</w:t>
          </w:r>
          <w:proofErr w:type="spellEnd"/>
          <w:r w:rsidRPr="005B0B47">
            <w:rPr>
              <w:rFonts w:eastAsia="Times New Roman"/>
            </w:rPr>
            <w:t xml:space="preserve">-First CSS </w:t>
          </w:r>
          <w:proofErr w:type="spellStart"/>
          <w:r w:rsidRPr="005B0B47">
            <w:rPr>
              <w:rFonts w:eastAsia="Times New Roman"/>
            </w:rPr>
            <w:t>Framework</w:t>
          </w:r>
          <w:proofErr w:type="spellEnd"/>
          <w:r w:rsidRPr="005B0B47">
            <w:rPr>
              <w:rFonts w:eastAsia="Times New Roman"/>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Innovation</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Technology</w:t>
          </w:r>
          <w:r w:rsidRPr="005B0B47">
            <w:rPr>
              <w:rFonts w:eastAsia="Times New Roman"/>
            </w:rPr>
            <w:t>, vol. 2024, Sep. 2024, doi: 10.61453/joit.v2024no32.</w:t>
          </w:r>
        </w:p>
        <w:p w14:paraId="30DC1538" w14:textId="77777777" w:rsidR="002E5A54" w:rsidRPr="005B0B47" w:rsidRDefault="002E5A54">
          <w:pPr>
            <w:autoSpaceDE w:val="0"/>
            <w:autoSpaceDN w:val="0"/>
            <w:ind w:hanging="640"/>
            <w:divId w:val="2052876966"/>
            <w:rPr>
              <w:rFonts w:eastAsia="Times New Roman"/>
            </w:rPr>
          </w:pPr>
          <w:r w:rsidRPr="005B0B47">
            <w:rPr>
              <w:rFonts w:eastAsia="Times New Roman"/>
            </w:rPr>
            <w:t>[22]</w:t>
          </w:r>
          <w:r w:rsidRPr="005B0B47">
            <w:rPr>
              <w:rFonts w:eastAsia="Times New Roman"/>
            </w:rPr>
            <w:tab/>
            <w:t xml:space="preserve">M. F. S. Lazuardy </w:t>
          </w:r>
          <w:proofErr w:type="spellStart"/>
          <w:r w:rsidRPr="005B0B47">
            <w:rPr>
              <w:rFonts w:eastAsia="Times New Roman"/>
            </w:rPr>
            <w:t>and</w:t>
          </w:r>
          <w:proofErr w:type="spellEnd"/>
          <w:r w:rsidRPr="005B0B47">
            <w:rPr>
              <w:rFonts w:eastAsia="Times New Roman"/>
            </w:rPr>
            <w:t xml:space="preserve"> D. Anggraini, “Modern front </w:t>
          </w:r>
          <w:proofErr w:type="spellStart"/>
          <w:r w:rsidRPr="005B0B47">
            <w:rPr>
              <w:rFonts w:eastAsia="Times New Roman"/>
            </w:rPr>
            <w:t>end</w:t>
          </w:r>
          <w:proofErr w:type="spellEnd"/>
          <w:r w:rsidRPr="005B0B47">
            <w:rPr>
              <w:rFonts w:eastAsia="Times New Roman"/>
            </w:rPr>
            <w:t xml:space="preserve"> web </w:t>
          </w:r>
          <w:proofErr w:type="spellStart"/>
          <w:r w:rsidRPr="005B0B47">
            <w:rPr>
              <w:rFonts w:eastAsia="Times New Roman"/>
            </w:rPr>
            <w:t>architectures</w:t>
          </w:r>
          <w:proofErr w:type="spellEnd"/>
          <w:r w:rsidRPr="005B0B47">
            <w:rPr>
              <w:rFonts w:eastAsia="Times New Roman"/>
            </w:rPr>
            <w:t xml:space="preserve"> </w:t>
          </w:r>
          <w:proofErr w:type="spellStart"/>
          <w:r w:rsidRPr="005B0B47">
            <w:rPr>
              <w:rFonts w:eastAsia="Times New Roman"/>
            </w:rPr>
            <w:t>with</w:t>
          </w:r>
          <w:proofErr w:type="spellEnd"/>
          <w:r w:rsidRPr="005B0B47">
            <w:rPr>
              <w:rFonts w:eastAsia="Times New Roman"/>
            </w:rPr>
            <w:t xml:space="preserve"> </w:t>
          </w:r>
          <w:proofErr w:type="spellStart"/>
          <w:r w:rsidRPr="005B0B47">
            <w:rPr>
              <w:rFonts w:eastAsia="Times New Roman"/>
            </w:rPr>
            <w:t>react</w:t>
          </w:r>
          <w:proofErr w:type="spellEnd"/>
          <w:r w:rsidRPr="005B0B47">
            <w:rPr>
              <w:rFonts w:eastAsia="Times New Roman"/>
            </w:rPr>
            <w:t xml:space="preserve">. </w:t>
          </w:r>
          <w:proofErr w:type="spellStart"/>
          <w:r w:rsidRPr="005B0B47">
            <w:rPr>
              <w:rFonts w:eastAsia="Times New Roman"/>
            </w:rPr>
            <w:t>js</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next</w:t>
          </w:r>
          <w:proofErr w:type="spellEnd"/>
          <w:r w:rsidRPr="005B0B47">
            <w:rPr>
              <w:rFonts w:eastAsia="Times New Roman"/>
            </w:rPr>
            <w:t xml:space="preserve">. </w:t>
          </w:r>
          <w:proofErr w:type="spellStart"/>
          <w:r w:rsidRPr="005B0B47">
            <w:rPr>
              <w:rFonts w:eastAsia="Times New Roman"/>
            </w:rPr>
            <w:t>js</w:t>
          </w:r>
          <w:proofErr w:type="spellEnd"/>
          <w:r w:rsidRPr="005B0B47">
            <w:rPr>
              <w:rFonts w:eastAsia="Times New Roman"/>
            </w:rPr>
            <w:t xml:space="preserve">,” </w:t>
          </w:r>
          <w:proofErr w:type="spellStart"/>
          <w:r w:rsidRPr="005B0B47">
            <w:rPr>
              <w:rFonts w:eastAsia="Times New Roman"/>
              <w:i/>
              <w:iCs/>
            </w:rPr>
            <w:t>Research</w:t>
          </w:r>
          <w:proofErr w:type="spellEnd"/>
          <w:r w:rsidRPr="005B0B47">
            <w:rPr>
              <w:rFonts w:eastAsia="Times New Roman"/>
              <w:i/>
              <w:iCs/>
            </w:rPr>
            <w:t xml:space="preserve">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Advanced</w:t>
          </w:r>
          <w:proofErr w:type="spellEnd"/>
          <w:r w:rsidRPr="005B0B47">
            <w:rPr>
              <w:rFonts w:eastAsia="Times New Roman"/>
              <w:i/>
              <w:iCs/>
            </w:rPr>
            <w:t xml:space="preserve"> Engineering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Science</w:t>
          </w:r>
          <w:proofErr w:type="spellEnd"/>
          <w:r w:rsidRPr="005B0B47">
            <w:rPr>
              <w:rFonts w:eastAsia="Times New Roman"/>
            </w:rPr>
            <w:t xml:space="preserve">, vol. 7, no. 1, </w:t>
          </w:r>
          <w:proofErr w:type="spellStart"/>
          <w:r w:rsidRPr="005B0B47">
            <w:rPr>
              <w:rFonts w:eastAsia="Times New Roman"/>
            </w:rPr>
            <w:t>pp</w:t>
          </w:r>
          <w:proofErr w:type="spellEnd"/>
          <w:r w:rsidRPr="005B0B47">
            <w:rPr>
              <w:rFonts w:eastAsia="Times New Roman"/>
            </w:rPr>
            <w:t>. 132–141, 2022.</w:t>
          </w:r>
        </w:p>
        <w:p w14:paraId="0626DCDD" w14:textId="77777777" w:rsidR="002E5A54" w:rsidRPr="005B0B47" w:rsidRDefault="002E5A54">
          <w:pPr>
            <w:autoSpaceDE w:val="0"/>
            <w:autoSpaceDN w:val="0"/>
            <w:ind w:hanging="640"/>
            <w:divId w:val="665015331"/>
            <w:rPr>
              <w:rFonts w:eastAsia="Times New Roman"/>
            </w:rPr>
          </w:pPr>
          <w:r w:rsidRPr="005B0B47">
            <w:rPr>
              <w:rFonts w:eastAsia="Times New Roman"/>
            </w:rPr>
            <w:t>[23]</w:t>
          </w:r>
          <w:r w:rsidRPr="005B0B47">
            <w:rPr>
              <w:rFonts w:eastAsia="Times New Roman"/>
            </w:rPr>
            <w:tab/>
            <w:t xml:space="preserve">A. </w:t>
          </w:r>
          <w:proofErr w:type="spellStart"/>
          <w:r w:rsidRPr="005B0B47">
            <w:rPr>
              <w:rFonts w:eastAsia="Times New Roman"/>
            </w:rPr>
            <w:t>Kapoor</w:t>
          </w:r>
          <w:proofErr w:type="spellEnd"/>
          <w:r w:rsidRPr="005B0B47">
            <w:rPr>
              <w:rFonts w:eastAsia="Times New Roman"/>
            </w:rPr>
            <w:t>, “</w:t>
          </w:r>
          <w:proofErr w:type="spellStart"/>
          <w:r w:rsidRPr="005B0B47">
            <w:rPr>
              <w:rFonts w:eastAsia="Times New Roman"/>
            </w:rPr>
            <w:t>Analysis</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Code </w:t>
          </w:r>
          <w:proofErr w:type="spellStart"/>
          <w:r w:rsidRPr="005B0B47">
            <w:rPr>
              <w:rFonts w:eastAsia="Times New Roman"/>
            </w:rPr>
            <w:t>Editors</w:t>
          </w:r>
          <w:proofErr w:type="spellEnd"/>
          <w:r w:rsidRPr="005B0B47">
            <w:rPr>
              <w:rFonts w:eastAsia="Times New Roman"/>
            </w:rPr>
            <w:t xml:space="preserve">: </w:t>
          </w:r>
          <w:proofErr w:type="spellStart"/>
          <w:r w:rsidRPr="005B0B47">
            <w:rPr>
              <w:rFonts w:eastAsia="Times New Roman"/>
            </w:rPr>
            <w:t>Features</w:t>
          </w:r>
          <w:proofErr w:type="spellEnd"/>
          <w:r w:rsidRPr="005B0B47">
            <w:rPr>
              <w:rFonts w:eastAsia="Times New Roman"/>
            </w:rPr>
            <w:t xml:space="preserve">, </w:t>
          </w:r>
          <w:proofErr w:type="spellStart"/>
          <w:r w:rsidRPr="005B0B47">
            <w:rPr>
              <w:rFonts w:eastAsia="Times New Roman"/>
            </w:rPr>
            <w:t>Evolution</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Impact</w:t>
          </w:r>
          <w:proofErr w:type="spellEnd"/>
          <w:r w:rsidRPr="005B0B47">
            <w:rPr>
              <w:rFonts w:eastAsia="Times New Roman"/>
            </w:rPr>
            <w:t xml:space="preserve"> </w:t>
          </w:r>
          <w:proofErr w:type="spellStart"/>
          <w:r w:rsidRPr="005B0B47">
            <w:rPr>
              <w:rFonts w:eastAsia="Times New Roman"/>
            </w:rPr>
            <w:t>on</w:t>
          </w:r>
          <w:proofErr w:type="spellEnd"/>
          <w:r w:rsidRPr="005B0B47">
            <w:rPr>
              <w:rFonts w:eastAsia="Times New Roman"/>
            </w:rPr>
            <w:t xml:space="preserve"> </w:t>
          </w:r>
          <w:proofErr w:type="spellStart"/>
          <w:r w:rsidRPr="005B0B47">
            <w:rPr>
              <w:rFonts w:eastAsia="Times New Roman"/>
            </w:rPr>
            <w:t>Software</w:t>
          </w:r>
          <w:proofErr w:type="spellEnd"/>
          <w:r w:rsidRPr="005B0B47">
            <w:rPr>
              <w:rFonts w:eastAsia="Times New Roman"/>
            </w:rPr>
            <w:t xml:space="preserve"> Development,” </w:t>
          </w:r>
          <w:proofErr w:type="spellStart"/>
          <w:r w:rsidRPr="005B0B47">
            <w:rPr>
              <w:rFonts w:eastAsia="Times New Roman"/>
              <w:i/>
              <w:iCs/>
            </w:rPr>
            <w:t>Evolution</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Impact</w:t>
          </w:r>
          <w:proofErr w:type="spellEnd"/>
          <w:r w:rsidRPr="005B0B47">
            <w:rPr>
              <w:rFonts w:eastAsia="Times New Roman"/>
              <w:i/>
              <w:iCs/>
            </w:rPr>
            <w:t xml:space="preserve"> </w:t>
          </w:r>
          <w:proofErr w:type="spellStart"/>
          <w:r w:rsidRPr="005B0B47">
            <w:rPr>
              <w:rFonts w:eastAsia="Times New Roman"/>
              <w:i/>
              <w:iCs/>
            </w:rPr>
            <w:t>on</w:t>
          </w:r>
          <w:proofErr w:type="spellEnd"/>
          <w:r w:rsidRPr="005B0B47">
            <w:rPr>
              <w:rFonts w:eastAsia="Times New Roman"/>
              <w:i/>
              <w:iCs/>
            </w:rPr>
            <w:t xml:space="preserve"> </w:t>
          </w:r>
          <w:proofErr w:type="spellStart"/>
          <w:r w:rsidRPr="005B0B47">
            <w:rPr>
              <w:rFonts w:eastAsia="Times New Roman"/>
              <w:i/>
              <w:iCs/>
            </w:rPr>
            <w:t>Software</w:t>
          </w:r>
          <w:proofErr w:type="spellEnd"/>
          <w:r w:rsidRPr="005B0B47">
            <w:rPr>
              <w:rFonts w:eastAsia="Times New Roman"/>
              <w:i/>
              <w:iCs/>
            </w:rPr>
            <w:t xml:space="preserve"> Development (November 01, 2024)</w:t>
          </w:r>
          <w:r w:rsidRPr="005B0B47">
            <w:rPr>
              <w:rFonts w:eastAsia="Times New Roman"/>
            </w:rPr>
            <w:t>, 2024.</w:t>
          </w:r>
        </w:p>
        <w:p w14:paraId="1BF3C3C2" w14:textId="77777777" w:rsidR="002E5A54" w:rsidRPr="005B0B47" w:rsidRDefault="002E5A54">
          <w:pPr>
            <w:autoSpaceDE w:val="0"/>
            <w:autoSpaceDN w:val="0"/>
            <w:ind w:hanging="640"/>
            <w:divId w:val="308285259"/>
            <w:rPr>
              <w:rFonts w:eastAsia="Times New Roman"/>
            </w:rPr>
          </w:pPr>
          <w:r w:rsidRPr="005B0B47">
            <w:rPr>
              <w:rFonts w:eastAsia="Times New Roman"/>
            </w:rPr>
            <w:t>[24]</w:t>
          </w:r>
          <w:r w:rsidRPr="005B0B47">
            <w:rPr>
              <w:rFonts w:eastAsia="Times New Roman"/>
            </w:rPr>
            <w:tab/>
            <w:t xml:space="preserve">I. R. Mukhlis </w:t>
          </w:r>
          <w:proofErr w:type="spellStart"/>
          <w:r w:rsidRPr="005B0B47">
            <w:rPr>
              <w:rFonts w:eastAsia="Times New Roman"/>
            </w:rPr>
            <w:t>and</w:t>
          </w:r>
          <w:proofErr w:type="spellEnd"/>
          <w:r w:rsidRPr="005B0B47">
            <w:rPr>
              <w:rFonts w:eastAsia="Times New Roman"/>
            </w:rPr>
            <w:t xml:space="preserve"> R. Santoso, “Perancangan Basis Data Perpustakaan Universitas Menggunakan </w:t>
          </w:r>
          <w:proofErr w:type="spellStart"/>
          <w:r w:rsidRPr="005B0B47">
            <w:rPr>
              <w:rFonts w:eastAsia="Times New Roman"/>
            </w:rPr>
            <w:t>MySQL</w:t>
          </w:r>
          <w:proofErr w:type="spellEnd"/>
          <w:r w:rsidRPr="005B0B47">
            <w:rPr>
              <w:rFonts w:eastAsia="Times New Roman"/>
            </w:rPr>
            <w:t xml:space="preserve"> dengan </w:t>
          </w:r>
          <w:proofErr w:type="spellStart"/>
          <w:r w:rsidRPr="005B0B47">
            <w:rPr>
              <w:rFonts w:eastAsia="Times New Roman"/>
            </w:rPr>
            <w:t>Physical</w:t>
          </w:r>
          <w:proofErr w:type="spellEnd"/>
          <w:r w:rsidRPr="005B0B47">
            <w:rPr>
              <w:rFonts w:eastAsia="Times New Roman"/>
            </w:rPr>
            <w:t xml:space="preserve"> Data Model dan </w:t>
          </w:r>
          <w:proofErr w:type="spellStart"/>
          <w:r w:rsidRPr="005B0B47">
            <w:rPr>
              <w:rFonts w:eastAsia="Times New Roman"/>
            </w:rPr>
            <w:t>Entity</w:t>
          </w:r>
          <w:proofErr w:type="spellEnd"/>
          <w:r w:rsidRPr="005B0B47">
            <w:rPr>
              <w:rFonts w:eastAsia="Times New Roman"/>
            </w:rPr>
            <w:t xml:space="preserve"> </w:t>
          </w:r>
          <w:proofErr w:type="spellStart"/>
          <w:r w:rsidRPr="005B0B47">
            <w:rPr>
              <w:rFonts w:eastAsia="Times New Roman"/>
            </w:rPr>
            <w:t>Relationship</w:t>
          </w:r>
          <w:proofErr w:type="spellEnd"/>
          <w:r w:rsidRPr="005B0B47">
            <w:rPr>
              <w:rFonts w:eastAsia="Times New Roman"/>
            </w:rPr>
            <w:t xml:space="preserve"> Diagram,”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Technology </w:t>
          </w:r>
          <w:proofErr w:type="spellStart"/>
          <w:r w:rsidRPr="005B0B47">
            <w:rPr>
              <w:rFonts w:eastAsia="Times New Roman"/>
              <w:i/>
              <w:iCs/>
            </w:rPr>
            <w:t>and</w:t>
          </w:r>
          <w:proofErr w:type="spellEnd"/>
          <w:r w:rsidRPr="005B0B47">
            <w:rPr>
              <w:rFonts w:eastAsia="Times New Roman"/>
              <w:i/>
              <w:iCs/>
            </w:rPr>
            <w:t xml:space="preserve"> </w:t>
          </w:r>
          <w:proofErr w:type="spellStart"/>
          <w:r w:rsidRPr="005B0B47">
            <w:rPr>
              <w:rFonts w:eastAsia="Times New Roman"/>
              <w:i/>
              <w:iCs/>
            </w:rPr>
            <w:t>Informatics</w:t>
          </w:r>
          <w:proofErr w:type="spellEnd"/>
          <w:r w:rsidRPr="005B0B47">
            <w:rPr>
              <w:rFonts w:eastAsia="Times New Roman"/>
              <w:i/>
              <w:iCs/>
            </w:rPr>
            <w:t xml:space="preserve"> (</w:t>
          </w:r>
          <w:proofErr w:type="spellStart"/>
          <w:r w:rsidRPr="005B0B47">
            <w:rPr>
              <w:rFonts w:eastAsia="Times New Roman"/>
              <w:i/>
              <w:iCs/>
            </w:rPr>
            <w:t>JoTI</w:t>
          </w:r>
          <w:proofErr w:type="spellEnd"/>
          <w:r w:rsidRPr="005B0B47">
            <w:rPr>
              <w:rFonts w:eastAsia="Times New Roman"/>
              <w:i/>
              <w:iCs/>
            </w:rPr>
            <w:t>)</w:t>
          </w:r>
          <w:r w:rsidRPr="005B0B47">
            <w:rPr>
              <w:rFonts w:eastAsia="Times New Roman"/>
            </w:rPr>
            <w:t xml:space="preserve">, vol. 4, no. 2, </w:t>
          </w:r>
          <w:proofErr w:type="spellStart"/>
          <w:r w:rsidRPr="005B0B47">
            <w:rPr>
              <w:rFonts w:eastAsia="Times New Roman"/>
            </w:rPr>
            <w:t>pp</w:t>
          </w:r>
          <w:proofErr w:type="spellEnd"/>
          <w:r w:rsidRPr="005B0B47">
            <w:rPr>
              <w:rFonts w:eastAsia="Times New Roman"/>
            </w:rPr>
            <w:t>. 81–87, 2023.</w:t>
          </w:r>
        </w:p>
        <w:p w14:paraId="71A9A92A" w14:textId="77777777" w:rsidR="002E5A54" w:rsidRPr="005B0B47" w:rsidRDefault="002E5A54">
          <w:pPr>
            <w:autoSpaceDE w:val="0"/>
            <w:autoSpaceDN w:val="0"/>
            <w:ind w:hanging="640"/>
            <w:divId w:val="1097412113"/>
            <w:rPr>
              <w:rFonts w:eastAsia="Times New Roman"/>
            </w:rPr>
          </w:pPr>
          <w:r w:rsidRPr="005B0B47">
            <w:rPr>
              <w:rFonts w:eastAsia="Times New Roman"/>
            </w:rPr>
            <w:t>[25]</w:t>
          </w:r>
          <w:r w:rsidRPr="005B0B47">
            <w:rPr>
              <w:rFonts w:eastAsia="Times New Roman"/>
            </w:rPr>
            <w:tab/>
            <w:t xml:space="preserve">F. </w:t>
          </w:r>
          <w:proofErr w:type="spellStart"/>
          <w:r w:rsidRPr="005B0B47">
            <w:rPr>
              <w:rFonts w:eastAsia="Times New Roman"/>
            </w:rPr>
            <w:t>Pecoraro</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D. </w:t>
          </w:r>
          <w:proofErr w:type="spellStart"/>
          <w:r w:rsidRPr="005B0B47">
            <w:rPr>
              <w:rFonts w:eastAsia="Times New Roman"/>
            </w:rPr>
            <w:t>Luzi</w:t>
          </w:r>
          <w:proofErr w:type="spellEnd"/>
          <w:r w:rsidRPr="005B0B47">
            <w:rPr>
              <w:rFonts w:eastAsia="Times New Roman"/>
            </w:rPr>
            <w:t>, “</w:t>
          </w:r>
          <w:proofErr w:type="spellStart"/>
          <w:r w:rsidRPr="005B0B47">
            <w:rPr>
              <w:rFonts w:eastAsia="Times New Roman"/>
            </w:rPr>
            <w:t>Using</w:t>
          </w:r>
          <w:proofErr w:type="spellEnd"/>
          <w:r w:rsidRPr="005B0B47">
            <w:rPr>
              <w:rFonts w:eastAsia="Times New Roman"/>
            </w:rPr>
            <w:t xml:space="preserve"> </w:t>
          </w:r>
          <w:proofErr w:type="spellStart"/>
          <w:r w:rsidRPr="005B0B47">
            <w:rPr>
              <w:rFonts w:eastAsia="Times New Roman"/>
            </w:rPr>
            <w:t>unified</w:t>
          </w:r>
          <w:proofErr w:type="spellEnd"/>
          <w:r w:rsidRPr="005B0B47">
            <w:rPr>
              <w:rFonts w:eastAsia="Times New Roman"/>
            </w:rPr>
            <w:t xml:space="preserve"> modeling </w:t>
          </w:r>
          <w:proofErr w:type="spellStart"/>
          <w:r w:rsidRPr="005B0B47">
            <w:rPr>
              <w:rFonts w:eastAsia="Times New Roman"/>
            </w:rPr>
            <w:t>language</w:t>
          </w:r>
          <w:proofErr w:type="spellEnd"/>
          <w:r w:rsidRPr="005B0B47">
            <w:rPr>
              <w:rFonts w:eastAsia="Times New Roman"/>
            </w:rPr>
            <w:t xml:space="preserve"> </w:t>
          </w:r>
          <w:proofErr w:type="spellStart"/>
          <w:r w:rsidRPr="005B0B47">
            <w:rPr>
              <w:rFonts w:eastAsia="Times New Roman"/>
            </w:rPr>
            <w:t>to</w:t>
          </w:r>
          <w:proofErr w:type="spellEnd"/>
          <w:r w:rsidRPr="005B0B47">
            <w:rPr>
              <w:rFonts w:eastAsia="Times New Roman"/>
            </w:rPr>
            <w:t xml:space="preserve"> </w:t>
          </w:r>
          <w:proofErr w:type="spellStart"/>
          <w:r w:rsidRPr="005B0B47">
            <w:rPr>
              <w:rFonts w:eastAsia="Times New Roman"/>
            </w:rPr>
            <w:t>analyze</w:t>
          </w:r>
          <w:proofErr w:type="spellEnd"/>
          <w:r w:rsidRPr="005B0B47">
            <w:rPr>
              <w:rFonts w:eastAsia="Times New Roman"/>
            </w:rPr>
            <w:t xml:space="preserve"> </w:t>
          </w:r>
          <w:proofErr w:type="spellStart"/>
          <w:r w:rsidRPr="005B0B47">
            <w:rPr>
              <w:rFonts w:eastAsia="Times New Roman"/>
            </w:rPr>
            <w:t>business</w:t>
          </w:r>
          <w:proofErr w:type="spellEnd"/>
          <w:r w:rsidRPr="005B0B47">
            <w:rPr>
              <w:rFonts w:eastAsia="Times New Roman"/>
            </w:rPr>
            <w:t xml:space="preserve"> </w:t>
          </w:r>
          <w:proofErr w:type="spellStart"/>
          <w:r w:rsidRPr="005B0B47">
            <w:rPr>
              <w:rFonts w:eastAsia="Times New Roman"/>
            </w:rPr>
            <w:t>processes</w:t>
          </w:r>
          <w:proofErr w:type="spellEnd"/>
          <w:r w:rsidRPr="005B0B47">
            <w:rPr>
              <w:rFonts w:eastAsia="Times New Roman"/>
            </w:rPr>
            <w:t xml:space="preserve"> in </w:t>
          </w:r>
          <w:proofErr w:type="spellStart"/>
          <w:r w:rsidRPr="005B0B47">
            <w:rPr>
              <w:rFonts w:eastAsia="Times New Roman"/>
            </w:rPr>
            <w:t>the</w:t>
          </w:r>
          <w:proofErr w:type="spellEnd"/>
          <w:r w:rsidRPr="005B0B47">
            <w:rPr>
              <w:rFonts w:eastAsia="Times New Roman"/>
            </w:rPr>
            <w:t xml:space="preserve"> </w:t>
          </w:r>
          <w:proofErr w:type="spellStart"/>
          <w:r w:rsidRPr="005B0B47">
            <w:rPr>
              <w:rFonts w:eastAsia="Times New Roman"/>
            </w:rPr>
            <w:t>Delivery</w:t>
          </w:r>
          <w:proofErr w:type="spellEnd"/>
          <w:r w:rsidRPr="005B0B47">
            <w:rPr>
              <w:rFonts w:eastAsia="Times New Roman"/>
            </w:rPr>
            <w:t xml:space="preserve">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Child</w:t>
          </w:r>
          <w:proofErr w:type="spellEnd"/>
          <w:r w:rsidRPr="005B0B47">
            <w:rPr>
              <w:rFonts w:eastAsia="Times New Roman"/>
            </w:rPr>
            <w:t xml:space="preserve"> </w:t>
          </w:r>
          <w:proofErr w:type="spellStart"/>
          <w:r w:rsidRPr="005B0B47">
            <w:rPr>
              <w:rFonts w:eastAsia="Times New Roman"/>
            </w:rPr>
            <w:t>Health</w:t>
          </w:r>
          <w:proofErr w:type="spellEnd"/>
          <w:r w:rsidRPr="005B0B47">
            <w:rPr>
              <w:rFonts w:eastAsia="Times New Roman"/>
            </w:rPr>
            <w:t xml:space="preserve"> Services,” </w:t>
          </w:r>
          <w:r w:rsidRPr="005B0B47">
            <w:rPr>
              <w:rFonts w:eastAsia="Times New Roman"/>
              <w:i/>
              <w:iCs/>
            </w:rPr>
            <w:t xml:space="preserve">Int J </w:t>
          </w:r>
          <w:proofErr w:type="spellStart"/>
          <w:r w:rsidRPr="005B0B47">
            <w:rPr>
              <w:rFonts w:eastAsia="Times New Roman"/>
              <w:i/>
              <w:iCs/>
            </w:rPr>
            <w:t>Environ</w:t>
          </w:r>
          <w:proofErr w:type="spellEnd"/>
          <w:r w:rsidRPr="005B0B47">
            <w:rPr>
              <w:rFonts w:eastAsia="Times New Roman"/>
              <w:i/>
              <w:iCs/>
            </w:rPr>
            <w:t xml:space="preserve"> </w:t>
          </w:r>
          <w:proofErr w:type="spellStart"/>
          <w:r w:rsidRPr="005B0B47">
            <w:rPr>
              <w:rFonts w:eastAsia="Times New Roman"/>
              <w:i/>
              <w:iCs/>
            </w:rPr>
            <w:t>Res</w:t>
          </w:r>
          <w:proofErr w:type="spellEnd"/>
          <w:r w:rsidRPr="005B0B47">
            <w:rPr>
              <w:rFonts w:eastAsia="Times New Roman"/>
              <w:i/>
              <w:iCs/>
            </w:rPr>
            <w:t xml:space="preserve"> </w:t>
          </w:r>
          <w:proofErr w:type="spellStart"/>
          <w:r w:rsidRPr="005B0B47">
            <w:rPr>
              <w:rFonts w:eastAsia="Times New Roman"/>
              <w:i/>
              <w:iCs/>
            </w:rPr>
            <w:t>Public</w:t>
          </w:r>
          <w:proofErr w:type="spellEnd"/>
          <w:r w:rsidRPr="005B0B47">
            <w:rPr>
              <w:rFonts w:eastAsia="Times New Roman"/>
              <w:i/>
              <w:iCs/>
            </w:rPr>
            <w:t xml:space="preserve"> </w:t>
          </w:r>
          <w:proofErr w:type="spellStart"/>
          <w:r w:rsidRPr="005B0B47">
            <w:rPr>
              <w:rFonts w:eastAsia="Times New Roman"/>
              <w:i/>
              <w:iCs/>
            </w:rPr>
            <w:t>Health</w:t>
          </w:r>
          <w:proofErr w:type="spellEnd"/>
          <w:r w:rsidRPr="005B0B47">
            <w:rPr>
              <w:rFonts w:eastAsia="Times New Roman"/>
            </w:rPr>
            <w:t>, vol. 19, no. 20, p. 13456, 2022.</w:t>
          </w:r>
        </w:p>
        <w:p w14:paraId="14CB993C" w14:textId="77777777" w:rsidR="002E5A54" w:rsidRPr="005B0B47" w:rsidRDefault="002E5A54">
          <w:pPr>
            <w:autoSpaceDE w:val="0"/>
            <w:autoSpaceDN w:val="0"/>
            <w:ind w:hanging="640"/>
            <w:divId w:val="1039280035"/>
            <w:rPr>
              <w:rFonts w:eastAsia="Times New Roman"/>
            </w:rPr>
          </w:pPr>
          <w:r w:rsidRPr="005B0B47">
            <w:rPr>
              <w:rFonts w:eastAsia="Times New Roman"/>
            </w:rPr>
            <w:t>[26]</w:t>
          </w:r>
          <w:r w:rsidRPr="005B0B47">
            <w:rPr>
              <w:rFonts w:eastAsia="Times New Roman"/>
            </w:rPr>
            <w:tab/>
            <w:t xml:space="preserve">A. Septiansyah, S. Hasanah, V. Nita Permatasari, </w:t>
          </w:r>
          <w:proofErr w:type="spellStart"/>
          <w:r w:rsidRPr="005B0B47">
            <w:rPr>
              <w:rFonts w:eastAsia="Times New Roman"/>
            </w:rPr>
            <w:t>and</w:t>
          </w:r>
          <w:proofErr w:type="spellEnd"/>
          <w:r w:rsidRPr="005B0B47">
            <w:rPr>
              <w:rFonts w:eastAsia="Times New Roman"/>
            </w:rPr>
            <w:t xml:space="preserve"> A. Yuliawati, “SISTEM INFORMASI OTOMATISASI PELAPORAN DATA PENJUALAN TOKO BUKU NAZWA YANG MASUK DAN YANG KELUAR”, doi: 10.37817/ikraith-informatika.v8i1.</w:t>
          </w:r>
        </w:p>
        <w:p w14:paraId="61C258B4" w14:textId="77777777" w:rsidR="002E5A54" w:rsidRPr="005B0B47" w:rsidRDefault="002E5A54">
          <w:pPr>
            <w:autoSpaceDE w:val="0"/>
            <w:autoSpaceDN w:val="0"/>
            <w:ind w:hanging="640"/>
            <w:divId w:val="781648863"/>
            <w:rPr>
              <w:rFonts w:eastAsia="Times New Roman"/>
            </w:rPr>
          </w:pPr>
          <w:r w:rsidRPr="005B0B47">
            <w:rPr>
              <w:rFonts w:eastAsia="Times New Roman"/>
            </w:rPr>
            <w:t>[27]</w:t>
          </w:r>
          <w:r w:rsidRPr="005B0B47">
            <w:rPr>
              <w:rFonts w:eastAsia="Times New Roman"/>
            </w:rPr>
            <w:tab/>
            <w:t xml:space="preserve">A. Y. Chandra </w:t>
          </w:r>
          <w:proofErr w:type="spellStart"/>
          <w:r w:rsidRPr="005B0B47">
            <w:rPr>
              <w:rFonts w:eastAsia="Times New Roman"/>
            </w:rPr>
            <w:t>and</w:t>
          </w:r>
          <w:proofErr w:type="spellEnd"/>
          <w:r w:rsidRPr="005B0B47">
            <w:rPr>
              <w:rFonts w:eastAsia="Times New Roman"/>
            </w:rPr>
            <w:t xml:space="preserve"> P. W. Setyaningsih, “</w:t>
          </w:r>
          <w:proofErr w:type="spellStart"/>
          <w:r w:rsidRPr="005B0B47">
            <w:rPr>
              <w:rFonts w:eastAsia="Times New Roman"/>
            </w:rPr>
            <w:t>Benchmarking</w:t>
          </w:r>
          <w:proofErr w:type="spellEnd"/>
          <w:r w:rsidRPr="005B0B47">
            <w:rPr>
              <w:rFonts w:eastAsia="Times New Roman"/>
            </w:rPr>
            <w:t xml:space="preserve"> </w:t>
          </w:r>
          <w:proofErr w:type="spellStart"/>
          <w:r w:rsidRPr="005B0B47">
            <w:rPr>
              <w:rFonts w:eastAsia="Times New Roman"/>
            </w:rPr>
            <w:t>Local</w:t>
          </w:r>
          <w:proofErr w:type="spellEnd"/>
          <w:r w:rsidRPr="005B0B47">
            <w:rPr>
              <w:rFonts w:eastAsia="Times New Roman"/>
            </w:rPr>
            <w:t xml:space="preserve"> Development </w:t>
          </w:r>
          <w:proofErr w:type="spellStart"/>
          <w:r w:rsidRPr="005B0B47">
            <w:rPr>
              <w:rFonts w:eastAsia="Times New Roman"/>
            </w:rPr>
            <w:t>Environments</w:t>
          </w:r>
          <w:proofErr w:type="spellEnd"/>
          <w:r w:rsidRPr="005B0B47">
            <w:rPr>
              <w:rFonts w:eastAsia="Times New Roman"/>
            </w:rPr>
            <w:t xml:space="preserve">: </w:t>
          </w:r>
          <w:proofErr w:type="spellStart"/>
          <w:r w:rsidRPr="005B0B47">
            <w:rPr>
              <w:rFonts w:eastAsia="Times New Roman"/>
            </w:rPr>
            <w:t>Analyzing</w:t>
          </w:r>
          <w:proofErr w:type="spellEnd"/>
          <w:r w:rsidRPr="005B0B47">
            <w:rPr>
              <w:rFonts w:eastAsia="Times New Roman"/>
            </w:rPr>
            <w:t xml:space="preserve"> </w:t>
          </w:r>
          <w:proofErr w:type="spellStart"/>
          <w:r w:rsidRPr="005B0B47">
            <w:rPr>
              <w:rFonts w:eastAsia="Times New Roman"/>
            </w:rPr>
            <w:t>the</w:t>
          </w:r>
          <w:proofErr w:type="spellEnd"/>
          <w:r w:rsidRPr="005B0B47">
            <w:rPr>
              <w:rFonts w:eastAsia="Times New Roman"/>
            </w:rPr>
            <w:t xml:space="preserve"> Performance </w:t>
          </w:r>
          <w:proofErr w:type="spellStart"/>
          <w:r w:rsidRPr="005B0B47">
            <w:rPr>
              <w:rFonts w:eastAsia="Times New Roman"/>
            </w:rPr>
            <w:t>of</w:t>
          </w:r>
          <w:proofErr w:type="spellEnd"/>
          <w:r w:rsidRPr="005B0B47">
            <w:rPr>
              <w:rFonts w:eastAsia="Times New Roman"/>
            </w:rPr>
            <w:t xml:space="preserve"> XAMPP, MAMP,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Laragon</w:t>
          </w:r>
          <w:proofErr w:type="spellEnd"/>
          <w:r w:rsidRPr="005B0B47">
            <w:rPr>
              <w:rFonts w:eastAsia="Times New Roman"/>
            </w:rPr>
            <w:t xml:space="preserve">,” </w:t>
          </w:r>
          <w:proofErr w:type="spellStart"/>
          <w:r w:rsidRPr="005B0B47">
            <w:rPr>
              <w:rFonts w:eastAsia="Times New Roman"/>
              <w:i/>
              <w:iCs/>
            </w:rPr>
            <w:t>Bulletin</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Computer</w:t>
          </w:r>
          <w:proofErr w:type="spellEnd"/>
          <w:r w:rsidRPr="005B0B47">
            <w:rPr>
              <w:rFonts w:eastAsia="Times New Roman"/>
              <w:i/>
              <w:iCs/>
            </w:rPr>
            <w:t xml:space="preserve"> </w:t>
          </w:r>
          <w:proofErr w:type="spellStart"/>
          <w:r w:rsidRPr="005B0B47">
            <w:rPr>
              <w:rFonts w:eastAsia="Times New Roman"/>
              <w:i/>
              <w:iCs/>
            </w:rPr>
            <w:t>Science</w:t>
          </w:r>
          <w:proofErr w:type="spellEnd"/>
          <w:r w:rsidRPr="005B0B47">
            <w:rPr>
              <w:rFonts w:eastAsia="Times New Roman"/>
              <w:i/>
              <w:iCs/>
            </w:rPr>
            <w:t xml:space="preserve"> </w:t>
          </w:r>
          <w:proofErr w:type="spellStart"/>
          <w:r w:rsidRPr="005B0B47">
            <w:rPr>
              <w:rFonts w:eastAsia="Times New Roman"/>
              <w:i/>
              <w:iCs/>
            </w:rPr>
            <w:t>Research</w:t>
          </w:r>
          <w:proofErr w:type="spellEnd"/>
          <w:r w:rsidRPr="005B0B47">
            <w:rPr>
              <w:rFonts w:eastAsia="Times New Roman"/>
            </w:rPr>
            <w:t xml:space="preserve">, vol. 5, no. 3, </w:t>
          </w:r>
          <w:proofErr w:type="spellStart"/>
          <w:r w:rsidRPr="005B0B47">
            <w:rPr>
              <w:rFonts w:eastAsia="Times New Roman"/>
            </w:rPr>
            <w:t>pp</w:t>
          </w:r>
          <w:proofErr w:type="spellEnd"/>
          <w:r w:rsidRPr="005B0B47">
            <w:rPr>
              <w:rFonts w:eastAsia="Times New Roman"/>
            </w:rPr>
            <w:t>. 193–206, 2025.</w:t>
          </w:r>
        </w:p>
        <w:p w14:paraId="77D1DD49" w14:textId="77777777" w:rsidR="002E5A54" w:rsidRPr="005B0B47" w:rsidRDefault="002E5A54">
          <w:pPr>
            <w:autoSpaceDE w:val="0"/>
            <w:autoSpaceDN w:val="0"/>
            <w:ind w:hanging="640"/>
            <w:divId w:val="793595043"/>
            <w:rPr>
              <w:rFonts w:eastAsia="Times New Roman"/>
            </w:rPr>
          </w:pPr>
          <w:r w:rsidRPr="005B0B47">
            <w:rPr>
              <w:rFonts w:eastAsia="Times New Roman"/>
            </w:rPr>
            <w:t>[28]</w:t>
          </w:r>
          <w:r w:rsidRPr="005B0B47">
            <w:rPr>
              <w:rFonts w:eastAsia="Times New Roman"/>
            </w:rPr>
            <w:tab/>
            <w:t xml:space="preserve">E. </w:t>
          </w:r>
          <w:proofErr w:type="spellStart"/>
          <w:r w:rsidRPr="005B0B47">
            <w:rPr>
              <w:rFonts w:eastAsia="Times New Roman"/>
            </w:rPr>
            <w:t>Bjarnason</w:t>
          </w:r>
          <w:proofErr w:type="spellEnd"/>
          <w:r w:rsidRPr="005B0B47">
            <w:rPr>
              <w:rFonts w:eastAsia="Times New Roman"/>
            </w:rPr>
            <w:t xml:space="preserve">, F. Lang, </w:t>
          </w:r>
          <w:proofErr w:type="spellStart"/>
          <w:r w:rsidRPr="005B0B47">
            <w:rPr>
              <w:rFonts w:eastAsia="Times New Roman"/>
            </w:rPr>
            <w:t>and</w:t>
          </w:r>
          <w:proofErr w:type="spellEnd"/>
          <w:r w:rsidRPr="005B0B47">
            <w:rPr>
              <w:rFonts w:eastAsia="Times New Roman"/>
            </w:rPr>
            <w:t xml:space="preserve"> A. </w:t>
          </w:r>
          <w:proofErr w:type="spellStart"/>
          <w:r w:rsidRPr="005B0B47">
            <w:rPr>
              <w:rFonts w:eastAsia="Times New Roman"/>
            </w:rPr>
            <w:t>Mjöberg</w:t>
          </w:r>
          <w:proofErr w:type="spellEnd"/>
          <w:r w:rsidRPr="005B0B47">
            <w:rPr>
              <w:rFonts w:eastAsia="Times New Roman"/>
            </w:rPr>
            <w:t xml:space="preserve">, “An </w:t>
          </w:r>
          <w:proofErr w:type="spellStart"/>
          <w:r w:rsidRPr="005B0B47">
            <w:rPr>
              <w:rFonts w:eastAsia="Times New Roman"/>
            </w:rPr>
            <w:t>empirically</w:t>
          </w:r>
          <w:proofErr w:type="spellEnd"/>
          <w:r w:rsidRPr="005B0B47">
            <w:rPr>
              <w:rFonts w:eastAsia="Times New Roman"/>
            </w:rPr>
            <w:t xml:space="preserve"> </w:t>
          </w:r>
          <w:proofErr w:type="spellStart"/>
          <w:r w:rsidRPr="005B0B47">
            <w:rPr>
              <w:rFonts w:eastAsia="Times New Roman"/>
            </w:rPr>
            <w:t>based</w:t>
          </w:r>
          <w:proofErr w:type="spellEnd"/>
          <w:r w:rsidRPr="005B0B47">
            <w:rPr>
              <w:rFonts w:eastAsia="Times New Roman"/>
            </w:rPr>
            <w:t xml:space="preserve"> model </w:t>
          </w:r>
          <w:proofErr w:type="spellStart"/>
          <w:r w:rsidRPr="005B0B47">
            <w:rPr>
              <w:rFonts w:eastAsia="Times New Roman"/>
            </w:rPr>
            <w:t>of</w:t>
          </w:r>
          <w:proofErr w:type="spellEnd"/>
          <w:r w:rsidRPr="005B0B47">
            <w:rPr>
              <w:rFonts w:eastAsia="Times New Roman"/>
            </w:rPr>
            <w:t xml:space="preserve"> </w:t>
          </w:r>
          <w:proofErr w:type="spellStart"/>
          <w:r w:rsidRPr="005B0B47">
            <w:rPr>
              <w:rFonts w:eastAsia="Times New Roman"/>
            </w:rPr>
            <w:t>software</w:t>
          </w:r>
          <w:proofErr w:type="spellEnd"/>
          <w:r w:rsidRPr="005B0B47">
            <w:rPr>
              <w:rFonts w:eastAsia="Times New Roman"/>
            </w:rPr>
            <w:t xml:space="preserve"> </w:t>
          </w:r>
          <w:proofErr w:type="spellStart"/>
          <w:r w:rsidRPr="005B0B47">
            <w:rPr>
              <w:rFonts w:eastAsia="Times New Roman"/>
            </w:rPr>
            <w:t>prototyping</w:t>
          </w:r>
          <w:proofErr w:type="spellEnd"/>
          <w:r w:rsidRPr="005B0B47">
            <w:rPr>
              <w:rFonts w:eastAsia="Times New Roman"/>
            </w:rPr>
            <w:t xml:space="preserve">: a </w:t>
          </w:r>
          <w:proofErr w:type="spellStart"/>
          <w:r w:rsidRPr="005B0B47">
            <w:rPr>
              <w:rFonts w:eastAsia="Times New Roman"/>
            </w:rPr>
            <w:t>mapping</w:t>
          </w:r>
          <w:proofErr w:type="spellEnd"/>
          <w:r w:rsidRPr="005B0B47">
            <w:rPr>
              <w:rFonts w:eastAsia="Times New Roman"/>
            </w:rPr>
            <w:t xml:space="preserve"> study </w:t>
          </w:r>
          <w:proofErr w:type="spellStart"/>
          <w:r w:rsidRPr="005B0B47">
            <w:rPr>
              <w:rFonts w:eastAsia="Times New Roman"/>
            </w:rPr>
            <w:t>and</w:t>
          </w:r>
          <w:proofErr w:type="spellEnd"/>
          <w:r w:rsidRPr="005B0B47">
            <w:rPr>
              <w:rFonts w:eastAsia="Times New Roman"/>
            </w:rPr>
            <w:t xml:space="preserve"> a </w:t>
          </w:r>
          <w:proofErr w:type="spellStart"/>
          <w:r w:rsidRPr="005B0B47">
            <w:rPr>
              <w:rFonts w:eastAsia="Times New Roman"/>
            </w:rPr>
            <w:t>multi-case</w:t>
          </w:r>
          <w:proofErr w:type="spellEnd"/>
          <w:r w:rsidRPr="005B0B47">
            <w:rPr>
              <w:rFonts w:eastAsia="Times New Roman"/>
            </w:rPr>
            <w:t xml:space="preserve"> study,” </w:t>
          </w:r>
          <w:proofErr w:type="spellStart"/>
          <w:r w:rsidRPr="005B0B47">
            <w:rPr>
              <w:rFonts w:eastAsia="Times New Roman"/>
              <w:i/>
              <w:iCs/>
            </w:rPr>
            <w:t>Empir</w:t>
          </w:r>
          <w:proofErr w:type="spellEnd"/>
          <w:r w:rsidRPr="005B0B47">
            <w:rPr>
              <w:rFonts w:eastAsia="Times New Roman"/>
              <w:i/>
              <w:iCs/>
            </w:rPr>
            <w:t xml:space="preserve"> </w:t>
          </w:r>
          <w:proofErr w:type="spellStart"/>
          <w:r w:rsidRPr="005B0B47">
            <w:rPr>
              <w:rFonts w:eastAsia="Times New Roman"/>
              <w:i/>
              <w:iCs/>
            </w:rPr>
            <w:t>Softw</w:t>
          </w:r>
          <w:proofErr w:type="spellEnd"/>
          <w:r w:rsidRPr="005B0B47">
            <w:rPr>
              <w:rFonts w:eastAsia="Times New Roman"/>
              <w:i/>
              <w:iCs/>
            </w:rPr>
            <w:t xml:space="preserve"> Eng</w:t>
          </w:r>
          <w:r w:rsidRPr="005B0B47">
            <w:rPr>
              <w:rFonts w:eastAsia="Times New Roman"/>
            </w:rPr>
            <w:t>, vol. 28, no. 5, p. 115, 2023.</w:t>
          </w:r>
        </w:p>
        <w:p w14:paraId="492328F0" w14:textId="77777777" w:rsidR="002E5A54" w:rsidRPr="005B0B47" w:rsidRDefault="002E5A54">
          <w:pPr>
            <w:autoSpaceDE w:val="0"/>
            <w:autoSpaceDN w:val="0"/>
            <w:ind w:hanging="640"/>
            <w:divId w:val="1124541685"/>
            <w:rPr>
              <w:rFonts w:eastAsia="Times New Roman"/>
            </w:rPr>
          </w:pPr>
          <w:r w:rsidRPr="005B0B47">
            <w:rPr>
              <w:rFonts w:eastAsia="Times New Roman"/>
            </w:rPr>
            <w:t>[29]</w:t>
          </w:r>
          <w:r w:rsidRPr="005B0B47">
            <w:rPr>
              <w:rFonts w:eastAsia="Times New Roman"/>
            </w:rPr>
            <w:tab/>
            <w:t xml:space="preserve">P. Ayuningtyas, D. </w:t>
          </w:r>
          <w:proofErr w:type="spellStart"/>
          <w:r w:rsidRPr="005B0B47">
            <w:rPr>
              <w:rFonts w:eastAsia="Times New Roman"/>
            </w:rPr>
            <w:t>Wp</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P. Rachmadi, “Performance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Functional</w:t>
          </w:r>
          <w:proofErr w:type="spellEnd"/>
          <w:r w:rsidRPr="005B0B47">
            <w:rPr>
              <w:rFonts w:eastAsia="Times New Roman"/>
            </w:rPr>
            <w:t xml:space="preserve"> Testing </w:t>
          </w:r>
          <w:proofErr w:type="spellStart"/>
          <w:r w:rsidRPr="005B0B47">
            <w:rPr>
              <w:rFonts w:eastAsia="Times New Roman"/>
            </w:rPr>
            <w:t>With</w:t>
          </w:r>
          <w:proofErr w:type="spellEnd"/>
          <w:r w:rsidRPr="005B0B47">
            <w:rPr>
              <w:rFonts w:eastAsia="Times New Roman"/>
            </w:rPr>
            <w:t xml:space="preserve"> The Black Box Testing </w:t>
          </w:r>
          <w:proofErr w:type="spellStart"/>
          <w:r w:rsidRPr="005B0B47">
            <w:rPr>
              <w:rFonts w:eastAsia="Times New Roman"/>
            </w:rPr>
            <w:t>Method</w:t>
          </w:r>
          <w:proofErr w:type="spellEnd"/>
          <w:r w:rsidRPr="005B0B47">
            <w:rPr>
              <w:rFonts w:eastAsia="Times New Roman"/>
            </w:rPr>
            <w:t xml:space="preserve">,” </w:t>
          </w:r>
          <w:r w:rsidRPr="005B0B47">
            <w:rPr>
              <w:rFonts w:eastAsia="Times New Roman"/>
              <w:i/>
              <w:iCs/>
            </w:rPr>
            <w:t xml:space="preserve">International </w:t>
          </w:r>
          <w:proofErr w:type="spellStart"/>
          <w:r w:rsidRPr="005B0B47">
            <w:rPr>
              <w:rFonts w:eastAsia="Times New Roman"/>
              <w:i/>
              <w:iCs/>
            </w:rPr>
            <w:t>Journal</w:t>
          </w:r>
          <w:proofErr w:type="spellEnd"/>
          <w:r w:rsidRPr="005B0B47">
            <w:rPr>
              <w:rFonts w:eastAsia="Times New Roman"/>
              <w:i/>
              <w:iCs/>
            </w:rPr>
            <w:t xml:space="preserve"> </w:t>
          </w:r>
          <w:proofErr w:type="spellStart"/>
          <w:r w:rsidRPr="005B0B47">
            <w:rPr>
              <w:rFonts w:eastAsia="Times New Roman"/>
              <w:i/>
              <w:iCs/>
            </w:rPr>
            <w:t>of</w:t>
          </w:r>
          <w:proofErr w:type="spellEnd"/>
          <w:r w:rsidRPr="005B0B47">
            <w:rPr>
              <w:rFonts w:eastAsia="Times New Roman"/>
              <w:i/>
              <w:iCs/>
            </w:rPr>
            <w:t xml:space="preserve"> </w:t>
          </w:r>
          <w:proofErr w:type="spellStart"/>
          <w:r w:rsidRPr="005B0B47">
            <w:rPr>
              <w:rFonts w:eastAsia="Times New Roman"/>
              <w:i/>
              <w:iCs/>
            </w:rPr>
            <w:t>Progressive</w:t>
          </w:r>
          <w:proofErr w:type="spellEnd"/>
          <w:r w:rsidRPr="005B0B47">
            <w:rPr>
              <w:rFonts w:eastAsia="Times New Roman"/>
              <w:i/>
              <w:iCs/>
            </w:rPr>
            <w:t xml:space="preserve"> </w:t>
          </w:r>
          <w:proofErr w:type="spellStart"/>
          <w:r w:rsidRPr="005B0B47">
            <w:rPr>
              <w:rFonts w:eastAsia="Times New Roman"/>
              <w:i/>
              <w:iCs/>
            </w:rPr>
            <w:t>Sciences</w:t>
          </w:r>
          <w:proofErr w:type="spellEnd"/>
          <w:r w:rsidRPr="005B0B47">
            <w:rPr>
              <w:rFonts w:eastAsia="Times New Roman"/>
              <w:i/>
              <w:iCs/>
            </w:rPr>
            <w:t xml:space="preserve"> </w:t>
          </w:r>
          <w:proofErr w:type="spellStart"/>
          <w:r w:rsidRPr="005B0B47">
            <w:rPr>
              <w:rFonts w:eastAsia="Times New Roman"/>
              <w:i/>
              <w:iCs/>
            </w:rPr>
            <w:t>and</w:t>
          </w:r>
          <w:proofErr w:type="spellEnd"/>
          <w:r w:rsidRPr="005B0B47">
            <w:rPr>
              <w:rFonts w:eastAsia="Times New Roman"/>
              <w:i/>
              <w:iCs/>
            </w:rPr>
            <w:t xml:space="preserve"> Technologies</w:t>
          </w:r>
          <w:r w:rsidRPr="005B0B47">
            <w:rPr>
              <w:rFonts w:eastAsia="Times New Roman"/>
            </w:rPr>
            <w:t>, vol. 39, p. 212, Sep. 2023, doi: 10.52155/ijpsat.v39.2.5471.</w:t>
          </w:r>
        </w:p>
        <w:p w14:paraId="64E65CEC" w14:textId="77777777" w:rsidR="002E5A54" w:rsidRPr="005B0B47" w:rsidRDefault="002E5A54">
          <w:pPr>
            <w:autoSpaceDE w:val="0"/>
            <w:autoSpaceDN w:val="0"/>
            <w:ind w:hanging="640"/>
            <w:divId w:val="430971646"/>
            <w:rPr>
              <w:rFonts w:eastAsia="Times New Roman"/>
            </w:rPr>
          </w:pPr>
          <w:r w:rsidRPr="005B0B47">
            <w:rPr>
              <w:rFonts w:eastAsia="Times New Roman"/>
            </w:rPr>
            <w:t>[30]</w:t>
          </w:r>
          <w:r w:rsidRPr="005B0B47">
            <w:rPr>
              <w:rFonts w:eastAsia="Times New Roman"/>
            </w:rPr>
            <w:tab/>
            <w:t xml:space="preserve">J. Brooke, “SUS: A </w:t>
          </w:r>
          <w:proofErr w:type="spellStart"/>
          <w:r w:rsidRPr="005B0B47">
            <w:rPr>
              <w:rFonts w:eastAsia="Times New Roman"/>
            </w:rPr>
            <w:t>quick</w:t>
          </w:r>
          <w:proofErr w:type="spellEnd"/>
          <w:r w:rsidRPr="005B0B47">
            <w:rPr>
              <w:rFonts w:eastAsia="Times New Roman"/>
            </w:rPr>
            <w:t xml:space="preserve"> </w:t>
          </w:r>
          <w:proofErr w:type="spellStart"/>
          <w:r w:rsidRPr="005B0B47">
            <w:rPr>
              <w:rFonts w:eastAsia="Times New Roman"/>
            </w:rPr>
            <w:t>and</w:t>
          </w:r>
          <w:proofErr w:type="spellEnd"/>
          <w:r w:rsidRPr="005B0B47">
            <w:rPr>
              <w:rFonts w:eastAsia="Times New Roman"/>
            </w:rPr>
            <w:t xml:space="preserve"> </w:t>
          </w:r>
          <w:proofErr w:type="spellStart"/>
          <w:r w:rsidRPr="005B0B47">
            <w:rPr>
              <w:rFonts w:eastAsia="Times New Roman"/>
            </w:rPr>
            <w:t>dirty</w:t>
          </w:r>
          <w:proofErr w:type="spellEnd"/>
          <w:r w:rsidRPr="005B0B47">
            <w:rPr>
              <w:rFonts w:eastAsia="Times New Roman"/>
            </w:rPr>
            <w:t xml:space="preserve"> </w:t>
          </w:r>
          <w:proofErr w:type="spellStart"/>
          <w:r w:rsidRPr="005B0B47">
            <w:rPr>
              <w:rFonts w:eastAsia="Times New Roman"/>
            </w:rPr>
            <w:t>usability</w:t>
          </w:r>
          <w:proofErr w:type="spellEnd"/>
          <w:r w:rsidRPr="005B0B47">
            <w:rPr>
              <w:rFonts w:eastAsia="Times New Roman"/>
            </w:rPr>
            <w:t xml:space="preserve"> </w:t>
          </w:r>
          <w:proofErr w:type="spellStart"/>
          <w:r w:rsidRPr="005B0B47">
            <w:rPr>
              <w:rFonts w:eastAsia="Times New Roman"/>
            </w:rPr>
            <w:t>scale</w:t>
          </w:r>
          <w:proofErr w:type="spellEnd"/>
          <w:r w:rsidRPr="005B0B47">
            <w:rPr>
              <w:rFonts w:eastAsia="Times New Roman"/>
            </w:rPr>
            <w:t xml:space="preserve">.” [Online]. </w:t>
          </w:r>
          <w:proofErr w:type="spellStart"/>
          <w:r w:rsidRPr="005B0B47">
            <w:rPr>
              <w:rFonts w:eastAsia="Times New Roman"/>
            </w:rPr>
            <w:t>Available</w:t>
          </w:r>
          <w:proofErr w:type="spellEnd"/>
          <w:r w:rsidRPr="005B0B47">
            <w:rPr>
              <w:rFonts w:eastAsia="Times New Roman"/>
            </w:rPr>
            <w:t>: https://www.researchgate.net/publication/228593520</w:t>
          </w:r>
        </w:p>
        <w:p w14:paraId="022C7E14" w14:textId="7487AC7D" w:rsidR="008313BD" w:rsidRPr="005B0B47" w:rsidRDefault="002E5A54" w:rsidP="00FA62F9">
          <w:pPr>
            <w:ind w:right="191"/>
            <w:jc w:val="both"/>
          </w:pPr>
          <w:r w:rsidRPr="005B0B47">
            <w:rPr>
              <w:rFonts w:eastAsia="Times New Roman"/>
            </w:rPr>
            <w:t> </w:t>
          </w:r>
        </w:p>
      </w:sdtContent>
    </w:sdt>
    <w:p w14:paraId="324CED3E" w14:textId="17926045" w:rsidR="00062B37" w:rsidRPr="005B0B47" w:rsidRDefault="00062B37" w:rsidP="00FA62F9">
      <w:pPr>
        <w:ind w:right="191" w:hanging="640"/>
        <w:jc w:val="both"/>
      </w:pPr>
    </w:p>
    <w:sectPr w:rsidR="00062B37" w:rsidRPr="005B0B47" w:rsidSect="00D126D4">
      <w:pgSz w:w="11906" w:h="16838" w:code="9"/>
      <w:pgMar w:top="1701" w:right="1701" w:bottom="170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ABB6B" w14:textId="77777777" w:rsidR="003F0FB8" w:rsidRDefault="003F0FB8">
      <w:pPr>
        <w:spacing w:line="240" w:lineRule="auto"/>
      </w:pPr>
      <w:r>
        <w:separator/>
      </w:r>
    </w:p>
  </w:endnote>
  <w:endnote w:type="continuationSeparator" w:id="0">
    <w:p w14:paraId="4B323A97" w14:textId="77777777" w:rsidR="003F0FB8" w:rsidRDefault="003F0F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1B33058-3F5A-44CF-9E93-FFD6931B5E08}"/>
    <w:embedItalic r:id="rId2" w:fontKey="{A5D9A8CA-F4BC-4C56-B7C8-0CD3BE93DED5}"/>
  </w:font>
  <w:font w:name="Cambria">
    <w:panose1 w:val="02040503050406030204"/>
    <w:charset w:val="00"/>
    <w:family w:val="roman"/>
    <w:pitch w:val="variable"/>
    <w:sig w:usb0="E00006FF" w:usb1="420024FF" w:usb2="02000000" w:usb3="00000000" w:csb0="0000019F" w:csb1="00000000"/>
    <w:embedRegular r:id="rId3" w:fontKey="{64096DC4-72A4-475E-9419-4A01892088D4}"/>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8132B381-275B-4CED-A691-D1753A44C273}"/>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embedRegular r:id="rId5" w:fontKey="{0284F105-2FFC-45A6-B574-B0639EBC5462}"/>
  </w:font>
  <w:font w:name="Cambria Math">
    <w:panose1 w:val="02040503050406030204"/>
    <w:charset w:val="00"/>
    <w:family w:val="roman"/>
    <w:pitch w:val="variable"/>
    <w:sig w:usb0="E00006FF" w:usb1="420024FF" w:usb2="02000000" w:usb3="00000000" w:csb0="0000019F" w:csb1="00000000"/>
    <w:embedRegular r:id="rId6" w:fontKey="{BBB1ECF9-A1D3-4FCA-912A-2C3844F3ACE8}"/>
    <w:embedItalic r:id="rId7" w:fontKey="{642304C7-E2ED-4325-B587-29A856F788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62403" w14:textId="77777777" w:rsidR="00062B37" w:rsidRDefault="00062B37">
    <w:pPr>
      <w:pBdr>
        <w:top w:val="nil"/>
        <w:left w:val="nil"/>
        <w:bottom w:val="nil"/>
        <w:right w:val="nil"/>
        <w:between w:val="nil"/>
      </w:pBdr>
      <w:tabs>
        <w:tab w:val="center" w:pos="4680"/>
        <w:tab w:val="right" w:pos="9360"/>
      </w:tabs>
      <w:spacing w:line="240" w:lineRule="auto"/>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76DDA" w14:textId="450C5623" w:rsidR="00D47546" w:rsidRDefault="00D47546" w:rsidP="00E16F9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1695358"/>
      <w:docPartObj>
        <w:docPartGallery w:val="Page Numbers (Bottom of Page)"/>
        <w:docPartUnique/>
      </w:docPartObj>
    </w:sdtPr>
    <w:sdtEndPr>
      <w:rPr>
        <w:noProof/>
      </w:rPr>
    </w:sdtEndPr>
    <w:sdtContent>
      <w:p w14:paraId="7F8503E0" w14:textId="5D720B1F" w:rsidR="007A1187" w:rsidRPr="008313BD" w:rsidRDefault="007A1187" w:rsidP="00831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038139"/>
      <w:docPartObj>
        <w:docPartGallery w:val="Page Numbers (Bottom of Page)"/>
        <w:docPartUnique/>
      </w:docPartObj>
    </w:sdtPr>
    <w:sdtEndPr>
      <w:rPr>
        <w:noProof/>
      </w:rPr>
    </w:sdtEndPr>
    <w:sdtContent>
      <w:p w14:paraId="71F3E193" w14:textId="77777777" w:rsidR="00D47546" w:rsidRPr="008313BD" w:rsidRDefault="00D47546" w:rsidP="00831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3616986"/>
      <w:docPartObj>
        <w:docPartGallery w:val="Page Numbers (Bottom of Page)"/>
        <w:docPartUnique/>
      </w:docPartObj>
    </w:sdtPr>
    <w:sdtEndPr>
      <w:rPr>
        <w:noProof/>
      </w:rPr>
    </w:sdtEndPr>
    <w:sdtContent>
      <w:p w14:paraId="5282F98A" w14:textId="77777777" w:rsidR="00E16F9B" w:rsidRPr="008313BD" w:rsidRDefault="00E16F9B" w:rsidP="00831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B4973" w14:textId="77777777" w:rsidR="00062B37" w:rsidRDefault="00000000">
    <w:pPr>
      <w:pBdr>
        <w:top w:val="nil"/>
        <w:left w:val="nil"/>
        <w:bottom w:val="nil"/>
        <w:right w:val="nil"/>
        <w:between w:val="nil"/>
      </w:pBdr>
      <w:tabs>
        <w:tab w:val="center" w:pos="4680"/>
        <w:tab w:val="right" w:pos="9360"/>
      </w:tabs>
      <w:spacing w:line="240" w:lineRule="auto"/>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9481202"/>
      <w:docPartObj>
        <w:docPartGallery w:val="Page Numbers (Bottom of Page)"/>
        <w:docPartUnique/>
      </w:docPartObj>
    </w:sdtPr>
    <w:sdtEndPr>
      <w:rPr>
        <w:noProof/>
      </w:rPr>
    </w:sdtEndPr>
    <w:sdtContent>
      <w:p w14:paraId="0A38C773" w14:textId="0199D4FD" w:rsidR="00062B37" w:rsidRDefault="00263B4F" w:rsidP="007A11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5614573"/>
      <w:docPartObj>
        <w:docPartGallery w:val="Page Numbers (Bottom of Page)"/>
        <w:docPartUnique/>
      </w:docPartObj>
    </w:sdtPr>
    <w:sdtEndPr>
      <w:rPr>
        <w:noProof/>
      </w:rPr>
    </w:sdtEndPr>
    <w:sdtContent>
      <w:p w14:paraId="541A3CD0" w14:textId="369043A3" w:rsidR="00062B37" w:rsidRDefault="007A1187" w:rsidP="007A11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552CC" w14:textId="50B12F21" w:rsidR="00062B37" w:rsidRPr="008313BD" w:rsidRDefault="00062B37" w:rsidP="007A11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65572"/>
      <w:docPartObj>
        <w:docPartGallery w:val="Page Numbers (Bottom of Page)"/>
        <w:docPartUnique/>
      </w:docPartObj>
    </w:sdtPr>
    <w:sdtEndPr>
      <w:rPr>
        <w:noProof/>
      </w:rPr>
    </w:sdtEndPr>
    <w:sdtContent>
      <w:p w14:paraId="1113659E" w14:textId="77777777" w:rsidR="007A1187" w:rsidRDefault="007A1187" w:rsidP="007A11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284425"/>
      <w:docPartObj>
        <w:docPartGallery w:val="Page Numbers (Bottom of Page)"/>
        <w:docPartUnique/>
      </w:docPartObj>
    </w:sdtPr>
    <w:sdtEndPr>
      <w:rPr>
        <w:noProof/>
      </w:rPr>
    </w:sdtEndPr>
    <w:sdtContent>
      <w:p w14:paraId="24B63C19" w14:textId="77777777" w:rsidR="006B12E1" w:rsidRPr="008313BD" w:rsidRDefault="006B12E1" w:rsidP="00831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B800E" w14:textId="5C898DD4" w:rsidR="00062B37" w:rsidRDefault="00062B37">
    <w:pP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E07C4" w14:textId="77777777" w:rsidR="007A1187" w:rsidRDefault="007A118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40816" w14:textId="77777777" w:rsidR="003F0FB8" w:rsidRDefault="003F0FB8">
      <w:pPr>
        <w:spacing w:line="240" w:lineRule="auto"/>
      </w:pPr>
      <w:r>
        <w:separator/>
      </w:r>
    </w:p>
  </w:footnote>
  <w:footnote w:type="continuationSeparator" w:id="0">
    <w:p w14:paraId="2152EA28" w14:textId="77777777" w:rsidR="003F0FB8" w:rsidRDefault="003F0F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8B6F" w14:textId="77777777" w:rsidR="00062B37"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3B420E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31" type="#_x0000_t75" alt="" style="position:absolute;margin-left:0;margin-top:0;width:413pt;height:516.1pt;z-index:-251659776;mso-position-horizontal:center;mso-position-horizontal-relative:margin;mso-position-vertical:center;mso-position-vertical-relative:margin">
          <v:imagedata r:id="rId1" o:title="image3"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9995D" w14:textId="77777777" w:rsidR="00263B4F"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6FE754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margin-left:0;margin-top:0;width:413pt;height:516.1pt;z-index:-251647488;mso-position-horizontal:center;mso-position-horizontal-relative:margin;mso-position-vertical:center;mso-position-vertical-relative:margin">
          <v:imagedata r:id="rId1" o:title="image3" gain="19661f" blacklevel="22938f"/>
          <w10:wrap anchorx="margin" anchory="margin"/>
        </v:shape>
      </w:pict>
    </w:r>
    <w:r w:rsidR="00263B4F">
      <w:rPr>
        <w:noProof/>
        <w:color w:val="000000"/>
      </w:rPr>
      <w:drawing>
        <wp:anchor distT="0" distB="0" distL="0" distR="0" simplePos="0" relativeHeight="251667968" behindDoc="1" locked="0" layoutInCell="1" hidden="0" allowOverlap="1" wp14:anchorId="579D4FA3" wp14:editId="49050BA9">
          <wp:simplePos x="0" y="0"/>
          <wp:positionH relativeFrom="margin">
            <wp:align>center</wp:align>
          </wp:positionH>
          <wp:positionV relativeFrom="margin">
            <wp:align>center</wp:align>
          </wp:positionV>
          <wp:extent cx="4048125" cy="5071745"/>
          <wp:effectExtent l="0" t="0" r="0" b="0"/>
          <wp:wrapNone/>
          <wp:docPr id="13868755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
                  <a:srcRect/>
                  <a:stretch>
                    <a:fillRect/>
                  </a:stretch>
                </pic:blipFill>
                <pic:spPr>
                  <a:xfrm>
                    <a:off x="0" y="0"/>
                    <a:ext cx="4048125" cy="5071745"/>
                  </a:xfrm>
                  <a:prstGeom prst="rect">
                    <a:avLst/>
                  </a:prstGeom>
                  <a:ln/>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2C620" w14:textId="77777777" w:rsidR="00D47546"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748A3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margin-left:0;margin-top:0;width:413pt;height:516.1pt;z-index:-251640320;mso-position-horizontal:center;mso-position-horizontal-relative:margin;mso-position-vertical:center;mso-position-vertical-relative:margin">
          <v:imagedata r:id="rId1" o:title="image3" gain="19661f" blacklevel="22938f"/>
          <w10:wrap anchorx="margin" anchory="margin"/>
        </v:shape>
      </w:pict>
    </w:r>
    <w:r w:rsidR="00D47546">
      <w:rPr>
        <w:noProof/>
        <w:color w:val="000000"/>
      </w:rPr>
      <w:drawing>
        <wp:anchor distT="0" distB="0" distL="0" distR="0" simplePos="0" relativeHeight="251675136" behindDoc="1" locked="0" layoutInCell="1" hidden="0" allowOverlap="1" wp14:anchorId="0967B03D" wp14:editId="69E0DC50">
          <wp:simplePos x="0" y="0"/>
          <wp:positionH relativeFrom="margin">
            <wp:align>center</wp:align>
          </wp:positionH>
          <wp:positionV relativeFrom="margin">
            <wp:align>center</wp:align>
          </wp:positionV>
          <wp:extent cx="4048125" cy="5071745"/>
          <wp:effectExtent l="0" t="0" r="0" b="0"/>
          <wp:wrapNone/>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
                  <a:srcRect/>
                  <a:stretch>
                    <a:fillRect/>
                  </a:stretch>
                </pic:blipFill>
                <pic:spPr>
                  <a:xfrm>
                    <a:off x="0" y="0"/>
                    <a:ext cx="4048125" cy="5071745"/>
                  </a:xfrm>
                  <a:prstGeom prst="rect">
                    <a:avLst/>
                  </a:prstGeom>
                  <a:ln/>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A8C20" w14:textId="77777777" w:rsidR="00E16F9B"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3A27D3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margin-left:0;margin-top:0;width:413pt;height:516.1pt;z-index:-251637248;mso-position-horizontal:center;mso-position-horizontal-relative:margin;mso-position-vertical:center;mso-position-vertical-relative:margin">
          <v:imagedata r:id="rId1" o:title="image3" gain="19661f" blacklevel="22938f"/>
          <w10:wrap anchorx="margin" anchory="margin"/>
        </v:shape>
      </w:pict>
    </w:r>
    <w:r w:rsidR="00E16F9B">
      <w:rPr>
        <w:noProof/>
        <w:color w:val="000000"/>
      </w:rPr>
      <w:drawing>
        <wp:anchor distT="0" distB="0" distL="0" distR="0" simplePos="0" relativeHeight="251678208" behindDoc="1" locked="0" layoutInCell="1" hidden="0" allowOverlap="1" wp14:anchorId="6F3E6EE1" wp14:editId="4930A3FA">
          <wp:simplePos x="0" y="0"/>
          <wp:positionH relativeFrom="margin">
            <wp:align>center</wp:align>
          </wp:positionH>
          <wp:positionV relativeFrom="margin">
            <wp:align>center</wp:align>
          </wp:positionV>
          <wp:extent cx="4048125" cy="5071745"/>
          <wp:effectExtent l="0" t="0" r="0" b="0"/>
          <wp:wrapNone/>
          <wp:docPr id="8844556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
                  <a:srcRect/>
                  <a:stretch>
                    <a:fillRect/>
                  </a:stretch>
                </pic:blipFill>
                <pic:spPr>
                  <a:xfrm>
                    <a:off x="0" y="0"/>
                    <a:ext cx="4048125" cy="507174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17E9F" w14:textId="77777777" w:rsidR="00062B37"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70228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33" type="#_x0000_t75" alt="" style="position:absolute;margin-left:0;margin-top:0;width:413pt;height:516.1pt;z-index:-251661824;mso-position-horizontal:center;mso-position-horizontal-relative:margin;mso-position-vertical:center;mso-position-vertical-relative:margin">
          <v:imagedata r:id="rId1" o:title="image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476102"/>
      <w:docPartObj>
        <w:docPartGallery w:val="Page Numbers (Top of Page)"/>
        <w:docPartUnique/>
      </w:docPartObj>
    </w:sdtPr>
    <w:sdtEndPr>
      <w:rPr>
        <w:noProof/>
      </w:rPr>
    </w:sdtEndPr>
    <w:sdtContent>
      <w:p w14:paraId="07B8454C" w14:textId="6CBC21D9" w:rsidR="007A1187" w:rsidRDefault="007A1187">
        <w:pPr>
          <w:pStyle w:val="Header"/>
        </w:pPr>
        <w:r>
          <w:fldChar w:fldCharType="begin"/>
        </w:r>
        <w:r>
          <w:instrText xml:space="preserve"> PAGE   \* MERGEFORMAT </w:instrText>
        </w:r>
        <w:r>
          <w:fldChar w:fldCharType="separate"/>
        </w:r>
        <w:r>
          <w:rPr>
            <w:noProof/>
          </w:rPr>
          <w:t>2</w:t>
        </w:r>
        <w:r>
          <w:rPr>
            <w:noProof/>
          </w:rPr>
          <w:fldChar w:fldCharType="end"/>
        </w:r>
      </w:p>
    </w:sdtContent>
  </w:sdt>
  <w:p w14:paraId="73C4AE96" w14:textId="76D091D2" w:rsidR="00062B37"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227483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 o:spid="_x0000_s1028" type="#_x0000_t75" alt="" style="position:absolute;margin-left:0;margin-top:0;width:413pt;height:516.1pt;z-index:-251656704;mso-position-horizontal:center;mso-position-horizontal-relative:margin;mso-position-vertical:center;mso-position-vertical-relative:margin">
          <v:imagedata r:id="rId1" o:title="image3"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F3461" w14:textId="0AAE6AF3" w:rsidR="00062B37" w:rsidRPr="007A1187" w:rsidRDefault="00000000" w:rsidP="007A1187">
    <w:pPr>
      <w:pStyle w:val="Header"/>
      <w:ind w:right="440"/>
    </w:pPr>
    <w:r>
      <w:rPr>
        <w:color w:val="000000"/>
      </w:rPr>
      <w:pict w14:anchorId="6AD41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 o:spid="_x0000_s1030" type="#_x0000_t75" alt="" style="position:absolute;margin-left:0;margin-top:0;width:413pt;height:516.1pt;z-index:-251658752;mso-position-horizontal:center;mso-position-horizontal-relative:margin;mso-position-vertical:center;mso-position-vertical-relative:margin">
          <v:imagedata r:id="rId1" o:title="image3"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C800D" w14:textId="0314711E" w:rsidR="00062B37" w:rsidRDefault="00062B37">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C0BAF" w14:textId="00DA8242" w:rsidR="007A1187" w:rsidRPr="005976E1" w:rsidRDefault="00000000" w:rsidP="005976E1">
    <w:pPr>
      <w:pStyle w:val="Header"/>
    </w:pPr>
    <w:r>
      <w:rPr>
        <w:color w:val="000000"/>
      </w:rPr>
      <w:pict w14:anchorId="6C3A7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alt="" style="position:absolute;margin-left:0;margin-top:0;width:413pt;height:516.1pt;z-index:-251635200;mso-position-horizontal:center;mso-position-horizontal-relative:margin;mso-position-vertical:center;mso-position-vertical-relative:margin">
          <v:imagedata r:id="rId1" o:title="image3"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7A298" w14:textId="77777777" w:rsidR="006B12E1" w:rsidRDefault="00000000">
    <w:pPr>
      <w:pBdr>
        <w:top w:val="nil"/>
        <w:left w:val="nil"/>
        <w:bottom w:val="nil"/>
        <w:right w:val="nil"/>
        <w:between w:val="nil"/>
      </w:pBdr>
      <w:tabs>
        <w:tab w:val="center" w:pos="4680"/>
        <w:tab w:val="right" w:pos="9360"/>
      </w:tabs>
      <w:spacing w:line="240" w:lineRule="auto"/>
      <w:rPr>
        <w:color w:val="000000"/>
      </w:rPr>
    </w:pPr>
    <w:r>
      <w:rPr>
        <w:color w:val="000000"/>
      </w:rPr>
      <w:pict w14:anchorId="18FA52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36" type="#_x0000_t75" alt="" style="position:absolute;margin-left:0;margin-top:0;width:413pt;height:516.1pt;z-index:-251645440;mso-position-horizontal:center;mso-position-horizontal-relative:margin;mso-position-vertical:center;mso-position-vertical-relative:margin">
          <v:imagedata r:id="rId1" o:title="image3"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76667" w14:textId="59C3C8FC" w:rsidR="007A1187" w:rsidRPr="005976E1" w:rsidRDefault="00000000" w:rsidP="005976E1">
    <w:pPr>
      <w:pStyle w:val="Header"/>
    </w:pPr>
    <w:sdt>
      <w:sdtPr>
        <w:id w:val="-1317028059"/>
        <w:docPartObj>
          <w:docPartGallery w:val="Page Numbers (Top of Page)"/>
          <w:docPartUnique/>
        </w:docPartObj>
      </w:sdtPr>
      <w:sdtEndPr>
        <w:rPr>
          <w:noProof/>
        </w:rPr>
      </w:sdtEndPr>
      <w:sdtContent>
        <w:r w:rsidR="007A1187">
          <w:fldChar w:fldCharType="begin"/>
        </w:r>
        <w:r w:rsidR="007A1187">
          <w:instrText xml:space="preserve"> PAGE   \* MERGEFORMAT </w:instrText>
        </w:r>
        <w:r w:rsidR="007A1187">
          <w:fldChar w:fldCharType="separate"/>
        </w:r>
        <w:r w:rsidR="007A1187">
          <w:rPr>
            <w:noProof/>
          </w:rPr>
          <w:t>2</w:t>
        </w:r>
        <w:r w:rsidR="007A1187">
          <w:rPr>
            <w:noProof/>
          </w:rPr>
          <w:fldChar w:fldCharType="end"/>
        </w:r>
      </w:sdtContent>
    </w:sdt>
    <w:r>
      <w:rPr>
        <w:color w:val="000000"/>
      </w:rPr>
      <w:pict w14:anchorId="202F7C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alt="" style="position:absolute;margin-left:0;margin-top:0;width:413pt;height:516.1pt;z-index:-251633152;mso-position-horizontal:center;mso-position-horizontal-relative:margin;mso-position-vertical:center;mso-position-vertical-relative:margin">
          <v:imagedata r:id="rId1" o:title="image3"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DF45C" w14:textId="3247582B" w:rsidR="00D47546" w:rsidRPr="005976E1" w:rsidRDefault="00000000" w:rsidP="005976E1">
    <w:pPr>
      <w:pStyle w:val="Header"/>
      <w:jc w:val="right"/>
    </w:pPr>
    <w:customXmlInsRangeStart w:id="15" w:author="I DEWA NYOMAN MAHAYASA WIBAWA" w:date="2025-10-02T19:40:00Z"/>
    <w:sdt>
      <w:sdtPr>
        <w:id w:val="1014045442"/>
        <w:docPartObj>
          <w:docPartGallery w:val="Page Numbers (Top of Page)"/>
          <w:docPartUnique/>
        </w:docPartObj>
      </w:sdtPr>
      <w:sdtEndPr>
        <w:rPr>
          <w:noProof/>
        </w:rPr>
      </w:sdtEndPr>
      <w:sdtContent>
        <w:customXmlInsRangeEnd w:id="15"/>
        <w:ins w:id="16" w:author="I DEWA NYOMAN MAHAYASA WIBAWA" w:date="2025-10-02T19:40:00Z">
          <w:r w:rsidR="00E16F9B">
            <w:fldChar w:fldCharType="begin"/>
          </w:r>
          <w:r w:rsidR="00E16F9B">
            <w:instrText xml:space="preserve"> PAGE   \* MERGEFORMAT </w:instrText>
          </w:r>
          <w:r w:rsidR="00E16F9B">
            <w:fldChar w:fldCharType="separate"/>
          </w:r>
          <w:r w:rsidR="00E16F9B">
            <w:rPr>
              <w:noProof/>
            </w:rPr>
            <w:t>2</w:t>
          </w:r>
          <w:r w:rsidR="00E16F9B">
            <w:rPr>
              <w:noProof/>
            </w:rPr>
            <w:fldChar w:fldCharType="end"/>
          </w:r>
        </w:ins>
        <w:customXmlInsRangeStart w:id="17" w:author="I DEWA NYOMAN MAHAYASA WIBAWA" w:date="2025-10-02T19:40:00Z"/>
      </w:sdtContent>
    </w:sdt>
    <w:customXmlInsRangeEnd w:id="17"/>
    <w:r>
      <w:rPr>
        <w:color w:val="000000"/>
      </w:rPr>
      <w:pict w14:anchorId="08855D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alt="" style="position:absolute;left:0;text-align:left;margin-left:0;margin-top:0;width:413pt;height:516.1pt;z-index:-251643392;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27A89"/>
    <w:multiLevelType w:val="multilevel"/>
    <w:tmpl w:val="72303D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ECA7BAB"/>
    <w:multiLevelType w:val="multilevel"/>
    <w:tmpl w:val="68FC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67350"/>
    <w:multiLevelType w:val="multilevel"/>
    <w:tmpl w:val="295AAC5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EB6AEF"/>
    <w:multiLevelType w:val="multilevel"/>
    <w:tmpl w:val="4836C98A"/>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4" w15:restartNumberingAfterBreak="0">
    <w:nsid w:val="183D0BD9"/>
    <w:multiLevelType w:val="multilevel"/>
    <w:tmpl w:val="5DF052CA"/>
    <w:lvl w:ilvl="0">
      <w:start w:val="3"/>
      <w:numFmt w:val="lowerLetter"/>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5" w15:restartNumberingAfterBreak="0">
    <w:nsid w:val="196F71C4"/>
    <w:multiLevelType w:val="multilevel"/>
    <w:tmpl w:val="82F20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A407B6"/>
    <w:multiLevelType w:val="multilevel"/>
    <w:tmpl w:val="177437A0"/>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3AA69D6"/>
    <w:multiLevelType w:val="multilevel"/>
    <w:tmpl w:val="279A9EA0"/>
    <w:lvl w:ilvl="0">
      <w:start w:val="1"/>
      <w:numFmt w:val="decimal"/>
      <w:lvlText w:val="3.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15:restartNumberingAfterBreak="0">
    <w:nsid w:val="25A44DB2"/>
    <w:multiLevelType w:val="multilevel"/>
    <w:tmpl w:val="C3AADA18"/>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E204DE8"/>
    <w:multiLevelType w:val="multilevel"/>
    <w:tmpl w:val="29B0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13395"/>
    <w:multiLevelType w:val="multilevel"/>
    <w:tmpl w:val="30AECA56"/>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15:restartNumberingAfterBreak="0">
    <w:nsid w:val="3B4516AC"/>
    <w:multiLevelType w:val="hybridMultilevel"/>
    <w:tmpl w:val="F3A6E6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47D6338E"/>
    <w:multiLevelType w:val="multilevel"/>
    <w:tmpl w:val="382A2376"/>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13" w15:restartNumberingAfterBreak="0">
    <w:nsid w:val="4A252FE4"/>
    <w:multiLevelType w:val="hybridMultilevel"/>
    <w:tmpl w:val="082CDEB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4" w15:restartNumberingAfterBreak="0">
    <w:nsid w:val="4D7244BB"/>
    <w:multiLevelType w:val="multilevel"/>
    <w:tmpl w:val="F976C3A0"/>
    <w:lvl w:ilvl="0">
      <w:start w:val="1"/>
      <w:numFmt w:val="decimal"/>
      <w:lvlText w:val="%1."/>
      <w:lvlJc w:val="left"/>
      <w:pPr>
        <w:ind w:left="720" w:hanging="578"/>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D357768"/>
    <w:multiLevelType w:val="multilevel"/>
    <w:tmpl w:val="4560E01C"/>
    <w:lvl w:ilvl="0">
      <w:start w:val="2"/>
      <w:numFmt w:val="lowerLetter"/>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16" w15:restartNumberingAfterBreak="0">
    <w:nsid w:val="691C2C7E"/>
    <w:multiLevelType w:val="multilevel"/>
    <w:tmpl w:val="42D40938"/>
    <w:lvl w:ilvl="0">
      <w:start w:val="1"/>
      <w:numFmt w:val="lowerLetter"/>
      <w:lvlText w:val="%1."/>
      <w:lvlJc w:val="left"/>
      <w:pPr>
        <w:ind w:left="720" w:hanging="360"/>
      </w:pPr>
      <w:rPr>
        <w:rFonts w:hint="default"/>
        <w:u w:val="none"/>
      </w:rPr>
    </w:lvl>
    <w:lvl w:ilvl="1">
      <w:start w:val="1"/>
      <w:numFmt w:val="decimal"/>
      <w:lvlText w:val="%2)"/>
      <w:lvlJc w:val="left"/>
      <w:pPr>
        <w:ind w:left="1440" w:hanging="360"/>
      </w:pPr>
      <w:rPr>
        <w:i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EE4FDC"/>
    <w:multiLevelType w:val="hybridMultilevel"/>
    <w:tmpl w:val="D8641F4C"/>
    <w:lvl w:ilvl="0" w:tplc="0F06B4B6">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D897DA7"/>
    <w:multiLevelType w:val="multilevel"/>
    <w:tmpl w:val="67AC8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EB2E98"/>
    <w:multiLevelType w:val="multilevel"/>
    <w:tmpl w:val="68D41C9C"/>
    <w:lvl w:ilvl="0">
      <w:start w:val="1"/>
      <w:numFmt w:val="decimal"/>
      <w:lvlText w:val="2.%1"/>
      <w:lvlJc w:val="left"/>
      <w:pPr>
        <w:ind w:left="720" w:hanging="578"/>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15:restartNumberingAfterBreak="0">
    <w:nsid w:val="71B50749"/>
    <w:multiLevelType w:val="multilevel"/>
    <w:tmpl w:val="6862046E"/>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21" w15:restartNumberingAfterBreak="0">
    <w:nsid w:val="73C8106D"/>
    <w:multiLevelType w:val="multilevel"/>
    <w:tmpl w:val="A13C2484"/>
    <w:lvl w:ilvl="0">
      <w:start w:val="1"/>
      <w:numFmt w:val="decimal"/>
      <w:lvlText w:val="%1."/>
      <w:lvlJc w:val="left"/>
      <w:pPr>
        <w:ind w:left="1440" w:hanging="360"/>
      </w:pPr>
      <w:rPr>
        <w:color w:val="000000"/>
      </w:rPr>
    </w:lvl>
    <w:lvl w:ilvl="1">
      <w:start w:val="5"/>
      <w:numFmt w:val="decimal"/>
      <w:lvlText w:val="%1.%2"/>
      <w:lvlJc w:val="left"/>
      <w:pPr>
        <w:ind w:left="1800" w:hanging="720"/>
      </w:pPr>
    </w:lvl>
    <w:lvl w:ilvl="2">
      <w:start w:val="1"/>
      <w:numFmt w:val="decimal"/>
      <w:lvlText w:val="%1.%2.%3"/>
      <w:lvlJc w:val="left"/>
      <w:pPr>
        <w:ind w:left="1800" w:hanging="720"/>
      </w:p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num w:numId="1" w16cid:durableId="936208537">
    <w:abstractNumId w:val="10"/>
  </w:num>
  <w:num w:numId="2" w16cid:durableId="1158620289">
    <w:abstractNumId w:val="5"/>
  </w:num>
  <w:num w:numId="3" w16cid:durableId="883178415">
    <w:abstractNumId w:val="7"/>
  </w:num>
  <w:num w:numId="4" w16cid:durableId="1755322702">
    <w:abstractNumId w:val="18"/>
  </w:num>
  <w:num w:numId="5" w16cid:durableId="507524405">
    <w:abstractNumId w:val="19"/>
  </w:num>
  <w:num w:numId="6" w16cid:durableId="1301299419">
    <w:abstractNumId w:val="8"/>
  </w:num>
  <w:num w:numId="7" w16cid:durableId="319970317">
    <w:abstractNumId w:val="6"/>
  </w:num>
  <w:num w:numId="8" w16cid:durableId="529146629">
    <w:abstractNumId w:val="16"/>
  </w:num>
  <w:num w:numId="9" w16cid:durableId="2048293688">
    <w:abstractNumId w:val="2"/>
  </w:num>
  <w:num w:numId="10" w16cid:durableId="93331509">
    <w:abstractNumId w:val="21"/>
  </w:num>
  <w:num w:numId="11" w16cid:durableId="684477006">
    <w:abstractNumId w:val="0"/>
  </w:num>
  <w:num w:numId="12" w16cid:durableId="564492225">
    <w:abstractNumId w:val="3"/>
  </w:num>
  <w:num w:numId="13" w16cid:durableId="263924916">
    <w:abstractNumId w:val="15"/>
  </w:num>
  <w:num w:numId="14" w16cid:durableId="330917762">
    <w:abstractNumId w:val="20"/>
  </w:num>
  <w:num w:numId="15" w16cid:durableId="468673445">
    <w:abstractNumId w:val="4"/>
  </w:num>
  <w:num w:numId="16" w16cid:durableId="689067520">
    <w:abstractNumId w:val="14"/>
  </w:num>
  <w:num w:numId="17" w16cid:durableId="663358003">
    <w:abstractNumId w:val="12"/>
  </w:num>
  <w:num w:numId="18" w16cid:durableId="7703224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60305524">
    <w:abstractNumId w:val="13"/>
  </w:num>
  <w:num w:numId="20" w16cid:durableId="1252273197">
    <w:abstractNumId w:val="17"/>
  </w:num>
  <w:num w:numId="21" w16cid:durableId="636187653">
    <w:abstractNumId w:val="1"/>
  </w:num>
  <w:num w:numId="22" w16cid:durableId="150104662">
    <w:abstractNumId w:val="9"/>
  </w:num>
  <w:num w:numId="23" w16cid:durableId="8901464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 DEWA NYOMAN MAHAYASA WIBAWA">
    <w15:presenceInfo w15:providerId="AD" w15:userId="S::220030521@stikom-bali.ac.id::48ffe931-bc70-4be2-a72a-1cd0131f05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evenAndOddHeaders/>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B37"/>
    <w:rsid w:val="00006A86"/>
    <w:rsid w:val="00031225"/>
    <w:rsid w:val="00062B37"/>
    <w:rsid w:val="000A4DE7"/>
    <w:rsid w:val="000C2201"/>
    <w:rsid w:val="000D0221"/>
    <w:rsid w:val="000F30F6"/>
    <w:rsid w:val="000F5621"/>
    <w:rsid w:val="001332D8"/>
    <w:rsid w:val="001906D4"/>
    <w:rsid w:val="001C2166"/>
    <w:rsid w:val="001D1E9B"/>
    <w:rsid w:val="001E6586"/>
    <w:rsid w:val="002105B1"/>
    <w:rsid w:val="0022055D"/>
    <w:rsid w:val="00235A00"/>
    <w:rsid w:val="00247AC8"/>
    <w:rsid w:val="00263B4F"/>
    <w:rsid w:val="0027695F"/>
    <w:rsid w:val="00286AC9"/>
    <w:rsid w:val="002E5A54"/>
    <w:rsid w:val="002F38D4"/>
    <w:rsid w:val="0032673A"/>
    <w:rsid w:val="003357A8"/>
    <w:rsid w:val="00355045"/>
    <w:rsid w:val="00370CD7"/>
    <w:rsid w:val="00385F57"/>
    <w:rsid w:val="003952B6"/>
    <w:rsid w:val="003F0FB8"/>
    <w:rsid w:val="00401C9B"/>
    <w:rsid w:val="0041018C"/>
    <w:rsid w:val="00465806"/>
    <w:rsid w:val="00466927"/>
    <w:rsid w:val="004B526D"/>
    <w:rsid w:val="004C6841"/>
    <w:rsid w:val="004F2A05"/>
    <w:rsid w:val="004F35FD"/>
    <w:rsid w:val="00500FDE"/>
    <w:rsid w:val="0051275A"/>
    <w:rsid w:val="00517ECB"/>
    <w:rsid w:val="005976E1"/>
    <w:rsid w:val="005B0B47"/>
    <w:rsid w:val="00605551"/>
    <w:rsid w:val="006603EF"/>
    <w:rsid w:val="00682A2A"/>
    <w:rsid w:val="006B12E1"/>
    <w:rsid w:val="006B65B2"/>
    <w:rsid w:val="006C6698"/>
    <w:rsid w:val="00724FEF"/>
    <w:rsid w:val="00795149"/>
    <w:rsid w:val="007A1187"/>
    <w:rsid w:val="007A4D3C"/>
    <w:rsid w:val="007C262F"/>
    <w:rsid w:val="007C3276"/>
    <w:rsid w:val="007F6892"/>
    <w:rsid w:val="0082698B"/>
    <w:rsid w:val="008313BD"/>
    <w:rsid w:val="00861E3A"/>
    <w:rsid w:val="008D6D73"/>
    <w:rsid w:val="008F152A"/>
    <w:rsid w:val="009168DC"/>
    <w:rsid w:val="00943962"/>
    <w:rsid w:val="009928D3"/>
    <w:rsid w:val="009A2877"/>
    <w:rsid w:val="009D7CB8"/>
    <w:rsid w:val="00A052F3"/>
    <w:rsid w:val="00A4457D"/>
    <w:rsid w:val="00A7589B"/>
    <w:rsid w:val="00B21576"/>
    <w:rsid w:val="00B2174F"/>
    <w:rsid w:val="00B26EE3"/>
    <w:rsid w:val="00B74606"/>
    <w:rsid w:val="00B92B78"/>
    <w:rsid w:val="00BA72D9"/>
    <w:rsid w:val="00BB2355"/>
    <w:rsid w:val="00BC4FF7"/>
    <w:rsid w:val="00BC69FF"/>
    <w:rsid w:val="00C00575"/>
    <w:rsid w:val="00C04A1B"/>
    <w:rsid w:val="00CB6025"/>
    <w:rsid w:val="00CF37A1"/>
    <w:rsid w:val="00D02845"/>
    <w:rsid w:val="00D126D4"/>
    <w:rsid w:val="00D15012"/>
    <w:rsid w:val="00D467B7"/>
    <w:rsid w:val="00D47546"/>
    <w:rsid w:val="00D5096E"/>
    <w:rsid w:val="00D55D6F"/>
    <w:rsid w:val="00D613D7"/>
    <w:rsid w:val="00DA23EA"/>
    <w:rsid w:val="00DA6D4A"/>
    <w:rsid w:val="00DB6448"/>
    <w:rsid w:val="00DF2D4F"/>
    <w:rsid w:val="00E0641D"/>
    <w:rsid w:val="00E16F9B"/>
    <w:rsid w:val="00E21419"/>
    <w:rsid w:val="00E6106C"/>
    <w:rsid w:val="00E9517B"/>
    <w:rsid w:val="00ED2A87"/>
    <w:rsid w:val="00F209D2"/>
    <w:rsid w:val="00F44677"/>
    <w:rsid w:val="00F52EE7"/>
    <w:rsid w:val="00F53440"/>
    <w:rsid w:val="00F535F8"/>
    <w:rsid w:val="00F76FDD"/>
    <w:rsid w:val="00F8052C"/>
    <w:rsid w:val="00F9136F"/>
    <w:rsid w:val="00F933BF"/>
    <w:rsid w:val="00F96DCB"/>
    <w:rsid w:val="00FA004C"/>
    <w:rsid w:val="00FA62F9"/>
    <w:rsid w:val="00FC0037"/>
    <w:rsid w:val="00FD5C7D"/>
    <w:rsid w:val="00FD7AE1"/>
    <w:rsid w:val="00FE6D81"/>
    <w:rsid w:val="00FF0696"/>
    <w:rsid w:val="00FF645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DD807"/>
  <w15:docId w15:val="{2D85DD6A-BC77-4DF3-A602-18BBB13C4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621"/>
  </w:style>
  <w:style w:type="paragraph" w:styleId="Heading1">
    <w:name w:val="heading 1"/>
    <w:basedOn w:val="Normal"/>
    <w:next w:val="Normal"/>
    <w:uiPriority w:val="9"/>
    <w:qFormat/>
    <w:pPr>
      <w:keepNext/>
      <w:keepLines/>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outlineLvl w:val="1"/>
    </w:pPr>
    <w:rPr>
      <w:b/>
    </w:rPr>
  </w:style>
  <w:style w:type="paragraph" w:styleId="Heading3">
    <w:name w:val="heading 3"/>
    <w:basedOn w:val="Normal"/>
    <w:next w:val="Normal"/>
    <w:link w:val="Heading3Char"/>
    <w:uiPriority w:val="9"/>
    <w:unhideWhenUsed/>
    <w:qFormat/>
    <w:pPr>
      <w:keepNext/>
      <w:keepLines/>
      <w:spacing w:before="40"/>
      <w:outlineLvl w:val="2"/>
    </w:pPr>
    <w:rPr>
      <w:b/>
      <w:color w:val="000000"/>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character" w:styleId="PlaceholderText">
    <w:name w:val="Placeholder Text"/>
    <w:basedOn w:val="DefaultParagraphFont"/>
    <w:uiPriority w:val="99"/>
    <w:semiHidden/>
    <w:rsid w:val="00FC0037"/>
    <w:rPr>
      <w:color w:val="666666"/>
    </w:rPr>
  </w:style>
  <w:style w:type="paragraph" w:styleId="Footer">
    <w:name w:val="footer"/>
    <w:basedOn w:val="Normal"/>
    <w:link w:val="FooterChar"/>
    <w:uiPriority w:val="99"/>
    <w:unhideWhenUsed/>
    <w:rsid w:val="008313BD"/>
    <w:pPr>
      <w:tabs>
        <w:tab w:val="center" w:pos="4680"/>
        <w:tab w:val="right" w:pos="9360"/>
      </w:tabs>
      <w:spacing w:line="240" w:lineRule="auto"/>
    </w:pPr>
    <w:rPr>
      <w:rFonts w:asciiTheme="minorHAnsi" w:eastAsiaTheme="minorEastAsia" w:hAnsiTheme="minorHAnsi" w:cs="Times New Roman"/>
      <w:lang w:val="en-US" w:eastAsia="en-US"/>
    </w:rPr>
  </w:style>
  <w:style w:type="character" w:customStyle="1" w:styleId="FooterChar">
    <w:name w:val="Footer Char"/>
    <w:basedOn w:val="DefaultParagraphFont"/>
    <w:link w:val="Footer"/>
    <w:uiPriority w:val="99"/>
    <w:rsid w:val="008313BD"/>
    <w:rPr>
      <w:rFonts w:asciiTheme="minorHAnsi" w:eastAsiaTheme="minorEastAsia" w:hAnsiTheme="minorHAnsi" w:cs="Times New Roman"/>
      <w:lang w:val="en-US" w:eastAsia="en-US"/>
    </w:rPr>
  </w:style>
  <w:style w:type="paragraph" w:styleId="Header">
    <w:name w:val="header"/>
    <w:basedOn w:val="Normal"/>
    <w:link w:val="HeaderChar"/>
    <w:uiPriority w:val="99"/>
    <w:unhideWhenUsed/>
    <w:rsid w:val="008313BD"/>
    <w:pPr>
      <w:tabs>
        <w:tab w:val="center" w:pos="4680"/>
        <w:tab w:val="right" w:pos="9360"/>
      </w:tabs>
      <w:spacing w:line="240" w:lineRule="auto"/>
    </w:pPr>
    <w:rPr>
      <w:rFonts w:asciiTheme="minorHAnsi" w:eastAsiaTheme="minorEastAsia" w:hAnsiTheme="minorHAnsi" w:cs="Times New Roman"/>
      <w:lang w:val="en-US" w:eastAsia="en-US"/>
    </w:rPr>
  </w:style>
  <w:style w:type="character" w:customStyle="1" w:styleId="HeaderChar">
    <w:name w:val="Header Char"/>
    <w:basedOn w:val="DefaultParagraphFont"/>
    <w:link w:val="Header"/>
    <w:uiPriority w:val="99"/>
    <w:rsid w:val="008313BD"/>
    <w:rPr>
      <w:rFonts w:asciiTheme="minorHAnsi" w:eastAsiaTheme="minorEastAsia" w:hAnsiTheme="minorHAnsi" w:cs="Times New Roman"/>
      <w:lang w:val="en-US" w:eastAsia="en-US"/>
    </w:rPr>
  </w:style>
  <w:style w:type="paragraph" w:styleId="TOCHeading">
    <w:name w:val="TOC Heading"/>
    <w:basedOn w:val="Heading1"/>
    <w:next w:val="Normal"/>
    <w:uiPriority w:val="39"/>
    <w:unhideWhenUsed/>
    <w:qFormat/>
    <w:rsid w:val="00D126D4"/>
    <w:p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126D4"/>
    <w:pPr>
      <w:spacing w:after="100"/>
    </w:pPr>
  </w:style>
  <w:style w:type="paragraph" w:styleId="TOC2">
    <w:name w:val="toc 2"/>
    <w:basedOn w:val="Normal"/>
    <w:next w:val="Normal"/>
    <w:autoRedefine/>
    <w:uiPriority w:val="39"/>
    <w:unhideWhenUsed/>
    <w:rsid w:val="00D126D4"/>
    <w:pPr>
      <w:spacing w:after="100"/>
      <w:ind w:left="220"/>
    </w:pPr>
  </w:style>
  <w:style w:type="paragraph" w:styleId="TOC3">
    <w:name w:val="toc 3"/>
    <w:basedOn w:val="Normal"/>
    <w:next w:val="Normal"/>
    <w:autoRedefine/>
    <w:uiPriority w:val="39"/>
    <w:unhideWhenUsed/>
    <w:rsid w:val="00D126D4"/>
    <w:pPr>
      <w:spacing w:after="100"/>
      <w:ind w:left="440"/>
    </w:pPr>
  </w:style>
  <w:style w:type="character" w:styleId="Hyperlink">
    <w:name w:val="Hyperlink"/>
    <w:basedOn w:val="DefaultParagraphFont"/>
    <w:uiPriority w:val="99"/>
    <w:unhideWhenUsed/>
    <w:rsid w:val="00D126D4"/>
    <w:rPr>
      <w:color w:val="0000FF" w:themeColor="hyperlink"/>
      <w:u w:val="single"/>
    </w:rPr>
  </w:style>
  <w:style w:type="paragraph" w:styleId="TOC6">
    <w:name w:val="toc 6"/>
    <w:basedOn w:val="Normal"/>
    <w:next w:val="Normal"/>
    <w:autoRedefine/>
    <w:uiPriority w:val="39"/>
    <w:unhideWhenUsed/>
    <w:rsid w:val="00D126D4"/>
    <w:pPr>
      <w:spacing w:after="100"/>
      <w:ind w:left="1100"/>
    </w:pPr>
  </w:style>
  <w:style w:type="paragraph" w:styleId="TOC5">
    <w:name w:val="toc 5"/>
    <w:basedOn w:val="Normal"/>
    <w:next w:val="Normal"/>
    <w:autoRedefine/>
    <w:uiPriority w:val="39"/>
    <w:unhideWhenUsed/>
    <w:rsid w:val="00D126D4"/>
    <w:pPr>
      <w:spacing w:after="100"/>
      <w:ind w:left="880"/>
    </w:pPr>
  </w:style>
  <w:style w:type="paragraph" w:styleId="Caption">
    <w:name w:val="caption"/>
    <w:basedOn w:val="Normal"/>
    <w:next w:val="Normal"/>
    <w:uiPriority w:val="35"/>
    <w:unhideWhenUsed/>
    <w:qFormat/>
    <w:rsid w:val="007C262F"/>
    <w:pPr>
      <w:spacing w:after="200" w:line="240" w:lineRule="auto"/>
    </w:pPr>
    <w:rPr>
      <w:i/>
      <w:iCs/>
      <w:color w:val="1F497D" w:themeColor="text2"/>
      <w:sz w:val="18"/>
      <w:szCs w:val="18"/>
    </w:rPr>
  </w:style>
  <w:style w:type="paragraph" w:styleId="Date">
    <w:name w:val="Date"/>
    <w:basedOn w:val="Normal"/>
    <w:next w:val="Normal"/>
    <w:link w:val="DateChar"/>
    <w:uiPriority w:val="99"/>
    <w:semiHidden/>
    <w:unhideWhenUsed/>
    <w:rsid w:val="00E9517B"/>
  </w:style>
  <w:style w:type="character" w:customStyle="1" w:styleId="DateChar">
    <w:name w:val="Date Char"/>
    <w:basedOn w:val="DefaultParagraphFont"/>
    <w:link w:val="Date"/>
    <w:uiPriority w:val="99"/>
    <w:semiHidden/>
    <w:rsid w:val="00E9517B"/>
  </w:style>
  <w:style w:type="character" w:customStyle="1" w:styleId="Heading3Char">
    <w:name w:val="Heading 3 Char"/>
    <w:basedOn w:val="DefaultParagraphFont"/>
    <w:link w:val="Heading3"/>
    <w:uiPriority w:val="9"/>
    <w:rsid w:val="00E9517B"/>
    <w:rPr>
      <w:b/>
      <w:color w:val="000000"/>
    </w:rPr>
  </w:style>
  <w:style w:type="paragraph" w:styleId="ListParagraph">
    <w:name w:val="List Paragraph"/>
    <w:basedOn w:val="Normal"/>
    <w:uiPriority w:val="34"/>
    <w:qFormat/>
    <w:rsid w:val="00E9517B"/>
    <w:pPr>
      <w:ind w:left="720"/>
      <w:contextualSpacing/>
    </w:pPr>
  </w:style>
  <w:style w:type="character" w:customStyle="1" w:styleId="Heading2Char">
    <w:name w:val="Heading 2 Char"/>
    <w:basedOn w:val="DefaultParagraphFont"/>
    <w:link w:val="Heading2"/>
    <w:uiPriority w:val="9"/>
    <w:rsid w:val="00E0641D"/>
    <w:rPr>
      <w:b/>
    </w:rPr>
  </w:style>
  <w:style w:type="paragraph" w:styleId="Revision">
    <w:name w:val="Revision"/>
    <w:hidden/>
    <w:uiPriority w:val="99"/>
    <w:semiHidden/>
    <w:rsid w:val="00D47546"/>
    <w:pPr>
      <w:spacing w:line="240" w:lineRule="auto"/>
    </w:pPr>
  </w:style>
  <w:style w:type="table" w:styleId="TableGrid">
    <w:name w:val="Table Grid"/>
    <w:basedOn w:val="TableNormal"/>
    <w:uiPriority w:val="39"/>
    <w:rsid w:val="00F76FD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B2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5395">
      <w:bodyDiv w:val="1"/>
      <w:marLeft w:val="0"/>
      <w:marRight w:val="0"/>
      <w:marTop w:val="0"/>
      <w:marBottom w:val="0"/>
      <w:divBdr>
        <w:top w:val="none" w:sz="0" w:space="0" w:color="auto"/>
        <w:left w:val="none" w:sz="0" w:space="0" w:color="auto"/>
        <w:bottom w:val="none" w:sz="0" w:space="0" w:color="auto"/>
        <w:right w:val="none" w:sz="0" w:space="0" w:color="auto"/>
      </w:divBdr>
    </w:div>
    <w:div w:id="124201721">
      <w:bodyDiv w:val="1"/>
      <w:marLeft w:val="0"/>
      <w:marRight w:val="0"/>
      <w:marTop w:val="0"/>
      <w:marBottom w:val="0"/>
      <w:divBdr>
        <w:top w:val="none" w:sz="0" w:space="0" w:color="auto"/>
        <w:left w:val="none" w:sz="0" w:space="0" w:color="auto"/>
        <w:bottom w:val="none" w:sz="0" w:space="0" w:color="auto"/>
        <w:right w:val="none" w:sz="0" w:space="0" w:color="auto"/>
      </w:divBdr>
      <w:divsChild>
        <w:div w:id="1268924542">
          <w:marLeft w:val="640"/>
          <w:marRight w:val="0"/>
          <w:marTop w:val="0"/>
          <w:marBottom w:val="0"/>
          <w:divBdr>
            <w:top w:val="none" w:sz="0" w:space="0" w:color="auto"/>
            <w:left w:val="none" w:sz="0" w:space="0" w:color="auto"/>
            <w:bottom w:val="none" w:sz="0" w:space="0" w:color="auto"/>
            <w:right w:val="none" w:sz="0" w:space="0" w:color="auto"/>
          </w:divBdr>
        </w:div>
        <w:div w:id="1821536215">
          <w:marLeft w:val="640"/>
          <w:marRight w:val="0"/>
          <w:marTop w:val="0"/>
          <w:marBottom w:val="0"/>
          <w:divBdr>
            <w:top w:val="none" w:sz="0" w:space="0" w:color="auto"/>
            <w:left w:val="none" w:sz="0" w:space="0" w:color="auto"/>
            <w:bottom w:val="none" w:sz="0" w:space="0" w:color="auto"/>
            <w:right w:val="none" w:sz="0" w:space="0" w:color="auto"/>
          </w:divBdr>
        </w:div>
        <w:div w:id="1167551660">
          <w:marLeft w:val="640"/>
          <w:marRight w:val="0"/>
          <w:marTop w:val="0"/>
          <w:marBottom w:val="0"/>
          <w:divBdr>
            <w:top w:val="none" w:sz="0" w:space="0" w:color="auto"/>
            <w:left w:val="none" w:sz="0" w:space="0" w:color="auto"/>
            <w:bottom w:val="none" w:sz="0" w:space="0" w:color="auto"/>
            <w:right w:val="none" w:sz="0" w:space="0" w:color="auto"/>
          </w:divBdr>
        </w:div>
        <w:div w:id="1400597816">
          <w:marLeft w:val="640"/>
          <w:marRight w:val="0"/>
          <w:marTop w:val="0"/>
          <w:marBottom w:val="0"/>
          <w:divBdr>
            <w:top w:val="none" w:sz="0" w:space="0" w:color="auto"/>
            <w:left w:val="none" w:sz="0" w:space="0" w:color="auto"/>
            <w:bottom w:val="none" w:sz="0" w:space="0" w:color="auto"/>
            <w:right w:val="none" w:sz="0" w:space="0" w:color="auto"/>
          </w:divBdr>
        </w:div>
        <w:div w:id="1818063240">
          <w:marLeft w:val="640"/>
          <w:marRight w:val="0"/>
          <w:marTop w:val="0"/>
          <w:marBottom w:val="0"/>
          <w:divBdr>
            <w:top w:val="none" w:sz="0" w:space="0" w:color="auto"/>
            <w:left w:val="none" w:sz="0" w:space="0" w:color="auto"/>
            <w:bottom w:val="none" w:sz="0" w:space="0" w:color="auto"/>
            <w:right w:val="none" w:sz="0" w:space="0" w:color="auto"/>
          </w:divBdr>
        </w:div>
        <w:div w:id="2139296023">
          <w:marLeft w:val="640"/>
          <w:marRight w:val="0"/>
          <w:marTop w:val="0"/>
          <w:marBottom w:val="0"/>
          <w:divBdr>
            <w:top w:val="none" w:sz="0" w:space="0" w:color="auto"/>
            <w:left w:val="none" w:sz="0" w:space="0" w:color="auto"/>
            <w:bottom w:val="none" w:sz="0" w:space="0" w:color="auto"/>
            <w:right w:val="none" w:sz="0" w:space="0" w:color="auto"/>
          </w:divBdr>
        </w:div>
        <w:div w:id="1750274020">
          <w:marLeft w:val="640"/>
          <w:marRight w:val="0"/>
          <w:marTop w:val="0"/>
          <w:marBottom w:val="0"/>
          <w:divBdr>
            <w:top w:val="none" w:sz="0" w:space="0" w:color="auto"/>
            <w:left w:val="none" w:sz="0" w:space="0" w:color="auto"/>
            <w:bottom w:val="none" w:sz="0" w:space="0" w:color="auto"/>
            <w:right w:val="none" w:sz="0" w:space="0" w:color="auto"/>
          </w:divBdr>
        </w:div>
        <w:div w:id="454255888">
          <w:marLeft w:val="640"/>
          <w:marRight w:val="0"/>
          <w:marTop w:val="0"/>
          <w:marBottom w:val="0"/>
          <w:divBdr>
            <w:top w:val="none" w:sz="0" w:space="0" w:color="auto"/>
            <w:left w:val="none" w:sz="0" w:space="0" w:color="auto"/>
            <w:bottom w:val="none" w:sz="0" w:space="0" w:color="auto"/>
            <w:right w:val="none" w:sz="0" w:space="0" w:color="auto"/>
          </w:divBdr>
        </w:div>
        <w:div w:id="1748068861">
          <w:marLeft w:val="640"/>
          <w:marRight w:val="0"/>
          <w:marTop w:val="0"/>
          <w:marBottom w:val="0"/>
          <w:divBdr>
            <w:top w:val="none" w:sz="0" w:space="0" w:color="auto"/>
            <w:left w:val="none" w:sz="0" w:space="0" w:color="auto"/>
            <w:bottom w:val="none" w:sz="0" w:space="0" w:color="auto"/>
            <w:right w:val="none" w:sz="0" w:space="0" w:color="auto"/>
          </w:divBdr>
        </w:div>
        <w:div w:id="203716438">
          <w:marLeft w:val="640"/>
          <w:marRight w:val="0"/>
          <w:marTop w:val="0"/>
          <w:marBottom w:val="0"/>
          <w:divBdr>
            <w:top w:val="none" w:sz="0" w:space="0" w:color="auto"/>
            <w:left w:val="none" w:sz="0" w:space="0" w:color="auto"/>
            <w:bottom w:val="none" w:sz="0" w:space="0" w:color="auto"/>
            <w:right w:val="none" w:sz="0" w:space="0" w:color="auto"/>
          </w:divBdr>
        </w:div>
        <w:div w:id="150604759">
          <w:marLeft w:val="640"/>
          <w:marRight w:val="0"/>
          <w:marTop w:val="0"/>
          <w:marBottom w:val="0"/>
          <w:divBdr>
            <w:top w:val="none" w:sz="0" w:space="0" w:color="auto"/>
            <w:left w:val="none" w:sz="0" w:space="0" w:color="auto"/>
            <w:bottom w:val="none" w:sz="0" w:space="0" w:color="auto"/>
            <w:right w:val="none" w:sz="0" w:space="0" w:color="auto"/>
          </w:divBdr>
        </w:div>
        <w:div w:id="2098092723">
          <w:marLeft w:val="640"/>
          <w:marRight w:val="0"/>
          <w:marTop w:val="0"/>
          <w:marBottom w:val="0"/>
          <w:divBdr>
            <w:top w:val="none" w:sz="0" w:space="0" w:color="auto"/>
            <w:left w:val="none" w:sz="0" w:space="0" w:color="auto"/>
            <w:bottom w:val="none" w:sz="0" w:space="0" w:color="auto"/>
            <w:right w:val="none" w:sz="0" w:space="0" w:color="auto"/>
          </w:divBdr>
        </w:div>
        <w:div w:id="681788030">
          <w:marLeft w:val="640"/>
          <w:marRight w:val="0"/>
          <w:marTop w:val="0"/>
          <w:marBottom w:val="0"/>
          <w:divBdr>
            <w:top w:val="none" w:sz="0" w:space="0" w:color="auto"/>
            <w:left w:val="none" w:sz="0" w:space="0" w:color="auto"/>
            <w:bottom w:val="none" w:sz="0" w:space="0" w:color="auto"/>
            <w:right w:val="none" w:sz="0" w:space="0" w:color="auto"/>
          </w:divBdr>
        </w:div>
        <w:div w:id="140972693">
          <w:marLeft w:val="640"/>
          <w:marRight w:val="0"/>
          <w:marTop w:val="0"/>
          <w:marBottom w:val="0"/>
          <w:divBdr>
            <w:top w:val="none" w:sz="0" w:space="0" w:color="auto"/>
            <w:left w:val="none" w:sz="0" w:space="0" w:color="auto"/>
            <w:bottom w:val="none" w:sz="0" w:space="0" w:color="auto"/>
            <w:right w:val="none" w:sz="0" w:space="0" w:color="auto"/>
          </w:divBdr>
        </w:div>
        <w:div w:id="1663120485">
          <w:marLeft w:val="640"/>
          <w:marRight w:val="0"/>
          <w:marTop w:val="0"/>
          <w:marBottom w:val="0"/>
          <w:divBdr>
            <w:top w:val="none" w:sz="0" w:space="0" w:color="auto"/>
            <w:left w:val="none" w:sz="0" w:space="0" w:color="auto"/>
            <w:bottom w:val="none" w:sz="0" w:space="0" w:color="auto"/>
            <w:right w:val="none" w:sz="0" w:space="0" w:color="auto"/>
          </w:divBdr>
        </w:div>
        <w:div w:id="2125808020">
          <w:marLeft w:val="640"/>
          <w:marRight w:val="0"/>
          <w:marTop w:val="0"/>
          <w:marBottom w:val="0"/>
          <w:divBdr>
            <w:top w:val="none" w:sz="0" w:space="0" w:color="auto"/>
            <w:left w:val="none" w:sz="0" w:space="0" w:color="auto"/>
            <w:bottom w:val="none" w:sz="0" w:space="0" w:color="auto"/>
            <w:right w:val="none" w:sz="0" w:space="0" w:color="auto"/>
          </w:divBdr>
        </w:div>
        <w:div w:id="888414672">
          <w:marLeft w:val="640"/>
          <w:marRight w:val="0"/>
          <w:marTop w:val="0"/>
          <w:marBottom w:val="0"/>
          <w:divBdr>
            <w:top w:val="none" w:sz="0" w:space="0" w:color="auto"/>
            <w:left w:val="none" w:sz="0" w:space="0" w:color="auto"/>
            <w:bottom w:val="none" w:sz="0" w:space="0" w:color="auto"/>
            <w:right w:val="none" w:sz="0" w:space="0" w:color="auto"/>
          </w:divBdr>
        </w:div>
        <w:div w:id="106627350">
          <w:marLeft w:val="640"/>
          <w:marRight w:val="0"/>
          <w:marTop w:val="0"/>
          <w:marBottom w:val="0"/>
          <w:divBdr>
            <w:top w:val="none" w:sz="0" w:space="0" w:color="auto"/>
            <w:left w:val="none" w:sz="0" w:space="0" w:color="auto"/>
            <w:bottom w:val="none" w:sz="0" w:space="0" w:color="auto"/>
            <w:right w:val="none" w:sz="0" w:space="0" w:color="auto"/>
          </w:divBdr>
        </w:div>
        <w:div w:id="443040224">
          <w:marLeft w:val="640"/>
          <w:marRight w:val="0"/>
          <w:marTop w:val="0"/>
          <w:marBottom w:val="0"/>
          <w:divBdr>
            <w:top w:val="none" w:sz="0" w:space="0" w:color="auto"/>
            <w:left w:val="none" w:sz="0" w:space="0" w:color="auto"/>
            <w:bottom w:val="none" w:sz="0" w:space="0" w:color="auto"/>
            <w:right w:val="none" w:sz="0" w:space="0" w:color="auto"/>
          </w:divBdr>
        </w:div>
        <w:div w:id="1612274005">
          <w:marLeft w:val="640"/>
          <w:marRight w:val="0"/>
          <w:marTop w:val="0"/>
          <w:marBottom w:val="0"/>
          <w:divBdr>
            <w:top w:val="none" w:sz="0" w:space="0" w:color="auto"/>
            <w:left w:val="none" w:sz="0" w:space="0" w:color="auto"/>
            <w:bottom w:val="none" w:sz="0" w:space="0" w:color="auto"/>
            <w:right w:val="none" w:sz="0" w:space="0" w:color="auto"/>
          </w:divBdr>
        </w:div>
        <w:div w:id="1983581211">
          <w:marLeft w:val="640"/>
          <w:marRight w:val="0"/>
          <w:marTop w:val="0"/>
          <w:marBottom w:val="0"/>
          <w:divBdr>
            <w:top w:val="none" w:sz="0" w:space="0" w:color="auto"/>
            <w:left w:val="none" w:sz="0" w:space="0" w:color="auto"/>
            <w:bottom w:val="none" w:sz="0" w:space="0" w:color="auto"/>
            <w:right w:val="none" w:sz="0" w:space="0" w:color="auto"/>
          </w:divBdr>
        </w:div>
        <w:div w:id="445782254">
          <w:marLeft w:val="640"/>
          <w:marRight w:val="0"/>
          <w:marTop w:val="0"/>
          <w:marBottom w:val="0"/>
          <w:divBdr>
            <w:top w:val="none" w:sz="0" w:space="0" w:color="auto"/>
            <w:left w:val="none" w:sz="0" w:space="0" w:color="auto"/>
            <w:bottom w:val="none" w:sz="0" w:space="0" w:color="auto"/>
            <w:right w:val="none" w:sz="0" w:space="0" w:color="auto"/>
          </w:divBdr>
        </w:div>
        <w:div w:id="1453016249">
          <w:marLeft w:val="640"/>
          <w:marRight w:val="0"/>
          <w:marTop w:val="0"/>
          <w:marBottom w:val="0"/>
          <w:divBdr>
            <w:top w:val="none" w:sz="0" w:space="0" w:color="auto"/>
            <w:left w:val="none" w:sz="0" w:space="0" w:color="auto"/>
            <w:bottom w:val="none" w:sz="0" w:space="0" w:color="auto"/>
            <w:right w:val="none" w:sz="0" w:space="0" w:color="auto"/>
          </w:divBdr>
        </w:div>
        <w:div w:id="724720331">
          <w:marLeft w:val="640"/>
          <w:marRight w:val="0"/>
          <w:marTop w:val="0"/>
          <w:marBottom w:val="0"/>
          <w:divBdr>
            <w:top w:val="none" w:sz="0" w:space="0" w:color="auto"/>
            <w:left w:val="none" w:sz="0" w:space="0" w:color="auto"/>
            <w:bottom w:val="none" w:sz="0" w:space="0" w:color="auto"/>
            <w:right w:val="none" w:sz="0" w:space="0" w:color="auto"/>
          </w:divBdr>
        </w:div>
        <w:div w:id="1642267875">
          <w:marLeft w:val="640"/>
          <w:marRight w:val="0"/>
          <w:marTop w:val="0"/>
          <w:marBottom w:val="0"/>
          <w:divBdr>
            <w:top w:val="none" w:sz="0" w:space="0" w:color="auto"/>
            <w:left w:val="none" w:sz="0" w:space="0" w:color="auto"/>
            <w:bottom w:val="none" w:sz="0" w:space="0" w:color="auto"/>
            <w:right w:val="none" w:sz="0" w:space="0" w:color="auto"/>
          </w:divBdr>
        </w:div>
        <w:div w:id="363868596">
          <w:marLeft w:val="640"/>
          <w:marRight w:val="0"/>
          <w:marTop w:val="0"/>
          <w:marBottom w:val="0"/>
          <w:divBdr>
            <w:top w:val="none" w:sz="0" w:space="0" w:color="auto"/>
            <w:left w:val="none" w:sz="0" w:space="0" w:color="auto"/>
            <w:bottom w:val="none" w:sz="0" w:space="0" w:color="auto"/>
            <w:right w:val="none" w:sz="0" w:space="0" w:color="auto"/>
          </w:divBdr>
        </w:div>
        <w:div w:id="1959212891">
          <w:marLeft w:val="640"/>
          <w:marRight w:val="0"/>
          <w:marTop w:val="0"/>
          <w:marBottom w:val="0"/>
          <w:divBdr>
            <w:top w:val="none" w:sz="0" w:space="0" w:color="auto"/>
            <w:left w:val="none" w:sz="0" w:space="0" w:color="auto"/>
            <w:bottom w:val="none" w:sz="0" w:space="0" w:color="auto"/>
            <w:right w:val="none" w:sz="0" w:space="0" w:color="auto"/>
          </w:divBdr>
        </w:div>
        <w:div w:id="1908686337">
          <w:marLeft w:val="640"/>
          <w:marRight w:val="0"/>
          <w:marTop w:val="0"/>
          <w:marBottom w:val="0"/>
          <w:divBdr>
            <w:top w:val="none" w:sz="0" w:space="0" w:color="auto"/>
            <w:left w:val="none" w:sz="0" w:space="0" w:color="auto"/>
            <w:bottom w:val="none" w:sz="0" w:space="0" w:color="auto"/>
            <w:right w:val="none" w:sz="0" w:space="0" w:color="auto"/>
          </w:divBdr>
        </w:div>
        <w:div w:id="1043872330">
          <w:marLeft w:val="640"/>
          <w:marRight w:val="0"/>
          <w:marTop w:val="0"/>
          <w:marBottom w:val="0"/>
          <w:divBdr>
            <w:top w:val="none" w:sz="0" w:space="0" w:color="auto"/>
            <w:left w:val="none" w:sz="0" w:space="0" w:color="auto"/>
            <w:bottom w:val="none" w:sz="0" w:space="0" w:color="auto"/>
            <w:right w:val="none" w:sz="0" w:space="0" w:color="auto"/>
          </w:divBdr>
        </w:div>
      </w:divsChild>
    </w:div>
    <w:div w:id="275258721">
      <w:bodyDiv w:val="1"/>
      <w:marLeft w:val="0"/>
      <w:marRight w:val="0"/>
      <w:marTop w:val="0"/>
      <w:marBottom w:val="0"/>
      <w:divBdr>
        <w:top w:val="none" w:sz="0" w:space="0" w:color="auto"/>
        <w:left w:val="none" w:sz="0" w:space="0" w:color="auto"/>
        <w:bottom w:val="none" w:sz="0" w:space="0" w:color="auto"/>
        <w:right w:val="none" w:sz="0" w:space="0" w:color="auto"/>
      </w:divBdr>
    </w:div>
    <w:div w:id="276180518">
      <w:bodyDiv w:val="1"/>
      <w:marLeft w:val="0"/>
      <w:marRight w:val="0"/>
      <w:marTop w:val="0"/>
      <w:marBottom w:val="0"/>
      <w:divBdr>
        <w:top w:val="none" w:sz="0" w:space="0" w:color="auto"/>
        <w:left w:val="none" w:sz="0" w:space="0" w:color="auto"/>
        <w:bottom w:val="none" w:sz="0" w:space="0" w:color="auto"/>
        <w:right w:val="none" w:sz="0" w:space="0" w:color="auto"/>
      </w:divBdr>
    </w:div>
    <w:div w:id="381247855">
      <w:bodyDiv w:val="1"/>
      <w:marLeft w:val="0"/>
      <w:marRight w:val="0"/>
      <w:marTop w:val="0"/>
      <w:marBottom w:val="0"/>
      <w:divBdr>
        <w:top w:val="none" w:sz="0" w:space="0" w:color="auto"/>
        <w:left w:val="none" w:sz="0" w:space="0" w:color="auto"/>
        <w:bottom w:val="none" w:sz="0" w:space="0" w:color="auto"/>
        <w:right w:val="none" w:sz="0" w:space="0" w:color="auto"/>
      </w:divBdr>
    </w:div>
    <w:div w:id="473721647">
      <w:bodyDiv w:val="1"/>
      <w:marLeft w:val="0"/>
      <w:marRight w:val="0"/>
      <w:marTop w:val="0"/>
      <w:marBottom w:val="0"/>
      <w:divBdr>
        <w:top w:val="none" w:sz="0" w:space="0" w:color="auto"/>
        <w:left w:val="none" w:sz="0" w:space="0" w:color="auto"/>
        <w:bottom w:val="none" w:sz="0" w:space="0" w:color="auto"/>
        <w:right w:val="none" w:sz="0" w:space="0" w:color="auto"/>
      </w:divBdr>
    </w:div>
    <w:div w:id="496963141">
      <w:bodyDiv w:val="1"/>
      <w:marLeft w:val="0"/>
      <w:marRight w:val="0"/>
      <w:marTop w:val="0"/>
      <w:marBottom w:val="0"/>
      <w:divBdr>
        <w:top w:val="none" w:sz="0" w:space="0" w:color="auto"/>
        <w:left w:val="none" w:sz="0" w:space="0" w:color="auto"/>
        <w:bottom w:val="none" w:sz="0" w:space="0" w:color="auto"/>
        <w:right w:val="none" w:sz="0" w:space="0" w:color="auto"/>
      </w:divBdr>
      <w:divsChild>
        <w:div w:id="622542936">
          <w:marLeft w:val="640"/>
          <w:marRight w:val="0"/>
          <w:marTop w:val="0"/>
          <w:marBottom w:val="0"/>
          <w:divBdr>
            <w:top w:val="none" w:sz="0" w:space="0" w:color="auto"/>
            <w:left w:val="none" w:sz="0" w:space="0" w:color="auto"/>
            <w:bottom w:val="none" w:sz="0" w:space="0" w:color="auto"/>
            <w:right w:val="none" w:sz="0" w:space="0" w:color="auto"/>
          </w:divBdr>
        </w:div>
        <w:div w:id="696154406">
          <w:marLeft w:val="640"/>
          <w:marRight w:val="0"/>
          <w:marTop w:val="0"/>
          <w:marBottom w:val="0"/>
          <w:divBdr>
            <w:top w:val="none" w:sz="0" w:space="0" w:color="auto"/>
            <w:left w:val="none" w:sz="0" w:space="0" w:color="auto"/>
            <w:bottom w:val="none" w:sz="0" w:space="0" w:color="auto"/>
            <w:right w:val="none" w:sz="0" w:space="0" w:color="auto"/>
          </w:divBdr>
        </w:div>
        <w:div w:id="1859658016">
          <w:marLeft w:val="640"/>
          <w:marRight w:val="0"/>
          <w:marTop w:val="0"/>
          <w:marBottom w:val="0"/>
          <w:divBdr>
            <w:top w:val="none" w:sz="0" w:space="0" w:color="auto"/>
            <w:left w:val="none" w:sz="0" w:space="0" w:color="auto"/>
            <w:bottom w:val="none" w:sz="0" w:space="0" w:color="auto"/>
            <w:right w:val="none" w:sz="0" w:space="0" w:color="auto"/>
          </w:divBdr>
        </w:div>
        <w:div w:id="1774469077">
          <w:marLeft w:val="640"/>
          <w:marRight w:val="0"/>
          <w:marTop w:val="0"/>
          <w:marBottom w:val="0"/>
          <w:divBdr>
            <w:top w:val="none" w:sz="0" w:space="0" w:color="auto"/>
            <w:left w:val="none" w:sz="0" w:space="0" w:color="auto"/>
            <w:bottom w:val="none" w:sz="0" w:space="0" w:color="auto"/>
            <w:right w:val="none" w:sz="0" w:space="0" w:color="auto"/>
          </w:divBdr>
        </w:div>
        <w:div w:id="1600868330">
          <w:marLeft w:val="640"/>
          <w:marRight w:val="0"/>
          <w:marTop w:val="0"/>
          <w:marBottom w:val="0"/>
          <w:divBdr>
            <w:top w:val="none" w:sz="0" w:space="0" w:color="auto"/>
            <w:left w:val="none" w:sz="0" w:space="0" w:color="auto"/>
            <w:bottom w:val="none" w:sz="0" w:space="0" w:color="auto"/>
            <w:right w:val="none" w:sz="0" w:space="0" w:color="auto"/>
          </w:divBdr>
        </w:div>
        <w:div w:id="1638343156">
          <w:marLeft w:val="640"/>
          <w:marRight w:val="0"/>
          <w:marTop w:val="0"/>
          <w:marBottom w:val="0"/>
          <w:divBdr>
            <w:top w:val="none" w:sz="0" w:space="0" w:color="auto"/>
            <w:left w:val="none" w:sz="0" w:space="0" w:color="auto"/>
            <w:bottom w:val="none" w:sz="0" w:space="0" w:color="auto"/>
            <w:right w:val="none" w:sz="0" w:space="0" w:color="auto"/>
          </w:divBdr>
        </w:div>
        <w:div w:id="2058892985">
          <w:marLeft w:val="640"/>
          <w:marRight w:val="0"/>
          <w:marTop w:val="0"/>
          <w:marBottom w:val="0"/>
          <w:divBdr>
            <w:top w:val="none" w:sz="0" w:space="0" w:color="auto"/>
            <w:left w:val="none" w:sz="0" w:space="0" w:color="auto"/>
            <w:bottom w:val="none" w:sz="0" w:space="0" w:color="auto"/>
            <w:right w:val="none" w:sz="0" w:space="0" w:color="auto"/>
          </w:divBdr>
        </w:div>
        <w:div w:id="889607015">
          <w:marLeft w:val="640"/>
          <w:marRight w:val="0"/>
          <w:marTop w:val="0"/>
          <w:marBottom w:val="0"/>
          <w:divBdr>
            <w:top w:val="none" w:sz="0" w:space="0" w:color="auto"/>
            <w:left w:val="none" w:sz="0" w:space="0" w:color="auto"/>
            <w:bottom w:val="none" w:sz="0" w:space="0" w:color="auto"/>
            <w:right w:val="none" w:sz="0" w:space="0" w:color="auto"/>
          </w:divBdr>
        </w:div>
        <w:div w:id="878972843">
          <w:marLeft w:val="640"/>
          <w:marRight w:val="0"/>
          <w:marTop w:val="0"/>
          <w:marBottom w:val="0"/>
          <w:divBdr>
            <w:top w:val="none" w:sz="0" w:space="0" w:color="auto"/>
            <w:left w:val="none" w:sz="0" w:space="0" w:color="auto"/>
            <w:bottom w:val="none" w:sz="0" w:space="0" w:color="auto"/>
            <w:right w:val="none" w:sz="0" w:space="0" w:color="auto"/>
          </w:divBdr>
        </w:div>
        <w:div w:id="654534355">
          <w:marLeft w:val="640"/>
          <w:marRight w:val="0"/>
          <w:marTop w:val="0"/>
          <w:marBottom w:val="0"/>
          <w:divBdr>
            <w:top w:val="none" w:sz="0" w:space="0" w:color="auto"/>
            <w:left w:val="none" w:sz="0" w:space="0" w:color="auto"/>
            <w:bottom w:val="none" w:sz="0" w:space="0" w:color="auto"/>
            <w:right w:val="none" w:sz="0" w:space="0" w:color="auto"/>
          </w:divBdr>
        </w:div>
        <w:div w:id="1287077066">
          <w:marLeft w:val="640"/>
          <w:marRight w:val="0"/>
          <w:marTop w:val="0"/>
          <w:marBottom w:val="0"/>
          <w:divBdr>
            <w:top w:val="none" w:sz="0" w:space="0" w:color="auto"/>
            <w:left w:val="none" w:sz="0" w:space="0" w:color="auto"/>
            <w:bottom w:val="none" w:sz="0" w:space="0" w:color="auto"/>
            <w:right w:val="none" w:sz="0" w:space="0" w:color="auto"/>
          </w:divBdr>
        </w:div>
        <w:div w:id="1224293194">
          <w:marLeft w:val="640"/>
          <w:marRight w:val="0"/>
          <w:marTop w:val="0"/>
          <w:marBottom w:val="0"/>
          <w:divBdr>
            <w:top w:val="none" w:sz="0" w:space="0" w:color="auto"/>
            <w:left w:val="none" w:sz="0" w:space="0" w:color="auto"/>
            <w:bottom w:val="none" w:sz="0" w:space="0" w:color="auto"/>
            <w:right w:val="none" w:sz="0" w:space="0" w:color="auto"/>
          </w:divBdr>
        </w:div>
        <w:div w:id="296449131">
          <w:marLeft w:val="640"/>
          <w:marRight w:val="0"/>
          <w:marTop w:val="0"/>
          <w:marBottom w:val="0"/>
          <w:divBdr>
            <w:top w:val="none" w:sz="0" w:space="0" w:color="auto"/>
            <w:left w:val="none" w:sz="0" w:space="0" w:color="auto"/>
            <w:bottom w:val="none" w:sz="0" w:space="0" w:color="auto"/>
            <w:right w:val="none" w:sz="0" w:space="0" w:color="auto"/>
          </w:divBdr>
        </w:div>
        <w:div w:id="135997568">
          <w:marLeft w:val="640"/>
          <w:marRight w:val="0"/>
          <w:marTop w:val="0"/>
          <w:marBottom w:val="0"/>
          <w:divBdr>
            <w:top w:val="none" w:sz="0" w:space="0" w:color="auto"/>
            <w:left w:val="none" w:sz="0" w:space="0" w:color="auto"/>
            <w:bottom w:val="none" w:sz="0" w:space="0" w:color="auto"/>
            <w:right w:val="none" w:sz="0" w:space="0" w:color="auto"/>
          </w:divBdr>
        </w:div>
        <w:div w:id="2112430955">
          <w:marLeft w:val="640"/>
          <w:marRight w:val="0"/>
          <w:marTop w:val="0"/>
          <w:marBottom w:val="0"/>
          <w:divBdr>
            <w:top w:val="none" w:sz="0" w:space="0" w:color="auto"/>
            <w:left w:val="none" w:sz="0" w:space="0" w:color="auto"/>
            <w:bottom w:val="none" w:sz="0" w:space="0" w:color="auto"/>
            <w:right w:val="none" w:sz="0" w:space="0" w:color="auto"/>
          </w:divBdr>
        </w:div>
        <w:div w:id="147672385">
          <w:marLeft w:val="640"/>
          <w:marRight w:val="0"/>
          <w:marTop w:val="0"/>
          <w:marBottom w:val="0"/>
          <w:divBdr>
            <w:top w:val="none" w:sz="0" w:space="0" w:color="auto"/>
            <w:left w:val="none" w:sz="0" w:space="0" w:color="auto"/>
            <w:bottom w:val="none" w:sz="0" w:space="0" w:color="auto"/>
            <w:right w:val="none" w:sz="0" w:space="0" w:color="auto"/>
          </w:divBdr>
        </w:div>
        <w:div w:id="510292370">
          <w:marLeft w:val="640"/>
          <w:marRight w:val="0"/>
          <w:marTop w:val="0"/>
          <w:marBottom w:val="0"/>
          <w:divBdr>
            <w:top w:val="none" w:sz="0" w:space="0" w:color="auto"/>
            <w:left w:val="none" w:sz="0" w:space="0" w:color="auto"/>
            <w:bottom w:val="none" w:sz="0" w:space="0" w:color="auto"/>
            <w:right w:val="none" w:sz="0" w:space="0" w:color="auto"/>
          </w:divBdr>
        </w:div>
        <w:div w:id="1495532331">
          <w:marLeft w:val="640"/>
          <w:marRight w:val="0"/>
          <w:marTop w:val="0"/>
          <w:marBottom w:val="0"/>
          <w:divBdr>
            <w:top w:val="none" w:sz="0" w:space="0" w:color="auto"/>
            <w:left w:val="none" w:sz="0" w:space="0" w:color="auto"/>
            <w:bottom w:val="none" w:sz="0" w:space="0" w:color="auto"/>
            <w:right w:val="none" w:sz="0" w:space="0" w:color="auto"/>
          </w:divBdr>
        </w:div>
        <w:div w:id="1751930383">
          <w:marLeft w:val="640"/>
          <w:marRight w:val="0"/>
          <w:marTop w:val="0"/>
          <w:marBottom w:val="0"/>
          <w:divBdr>
            <w:top w:val="none" w:sz="0" w:space="0" w:color="auto"/>
            <w:left w:val="none" w:sz="0" w:space="0" w:color="auto"/>
            <w:bottom w:val="none" w:sz="0" w:space="0" w:color="auto"/>
            <w:right w:val="none" w:sz="0" w:space="0" w:color="auto"/>
          </w:divBdr>
        </w:div>
        <w:div w:id="72433076">
          <w:marLeft w:val="640"/>
          <w:marRight w:val="0"/>
          <w:marTop w:val="0"/>
          <w:marBottom w:val="0"/>
          <w:divBdr>
            <w:top w:val="none" w:sz="0" w:space="0" w:color="auto"/>
            <w:left w:val="none" w:sz="0" w:space="0" w:color="auto"/>
            <w:bottom w:val="none" w:sz="0" w:space="0" w:color="auto"/>
            <w:right w:val="none" w:sz="0" w:space="0" w:color="auto"/>
          </w:divBdr>
        </w:div>
        <w:div w:id="1504124717">
          <w:marLeft w:val="640"/>
          <w:marRight w:val="0"/>
          <w:marTop w:val="0"/>
          <w:marBottom w:val="0"/>
          <w:divBdr>
            <w:top w:val="none" w:sz="0" w:space="0" w:color="auto"/>
            <w:left w:val="none" w:sz="0" w:space="0" w:color="auto"/>
            <w:bottom w:val="none" w:sz="0" w:space="0" w:color="auto"/>
            <w:right w:val="none" w:sz="0" w:space="0" w:color="auto"/>
          </w:divBdr>
        </w:div>
        <w:div w:id="2052876966">
          <w:marLeft w:val="640"/>
          <w:marRight w:val="0"/>
          <w:marTop w:val="0"/>
          <w:marBottom w:val="0"/>
          <w:divBdr>
            <w:top w:val="none" w:sz="0" w:space="0" w:color="auto"/>
            <w:left w:val="none" w:sz="0" w:space="0" w:color="auto"/>
            <w:bottom w:val="none" w:sz="0" w:space="0" w:color="auto"/>
            <w:right w:val="none" w:sz="0" w:space="0" w:color="auto"/>
          </w:divBdr>
        </w:div>
        <w:div w:id="665015331">
          <w:marLeft w:val="640"/>
          <w:marRight w:val="0"/>
          <w:marTop w:val="0"/>
          <w:marBottom w:val="0"/>
          <w:divBdr>
            <w:top w:val="none" w:sz="0" w:space="0" w:color="auto"/>
            <w:left w:val="none" w:sz="0" w:space="0" w:color="auto"/>
            <w:bottom w:val="none" w:sz="0" w:space="0" w:color="auto"/>
            <w:right w:val="none" w:sz="0" w:space="0" w:color="auto"/>
          </w:divBdr>
        </w:div>
        <w:div w:id="308285259">
          <w:marLeft w:val="640"/>
          <w:marRight w:val="0"/>
          <w:marTop w:val="0"/>
          <w:marBottom w:val="0"/>
          <w:divBdr>
            <w:top w:val="none" w:sz="0" w:space="0" w:color="auto"/>
            <w:left w:val="none" w:sz="0" w:space="0" w:color="auto"/>
            <w:bottom w:val="none" w:sz="0" w:space="0" w:color="auto"/>
            <w:right w:val="none" w:sz="0" w:space="0" w:color="auto"/>
          </w:divBdr>
        </w:div>
        <w:div w:id="1097412113">
          <w:marLeft w:val="640"/>
          <w:marRight w:val="0"/>
          <w:marTop w:val="0"/>
          <w:marBottom w:val="0"/>
          <w:divBdr>
            <w:top w:val="none" w:sz="0" w:space="0" w:color="auto"/>
            <w:left w:val="none" w:sz="0" w:space="0" w:color="auto"/>
            <w:bottom w:val="none" w:sz="0" w:space="0" w:color="auto"/>
            <w:right w:val="none" w:sz="0" w:space="0" w:color="auto"/>
          </w:divBdr>
        </w:div>
        <w:div w:id="1039280035">
          <w:marLeft w:val="640"/>
          <w:marRight w:val="0"/>
          <w:marTop w:val="0"/>
          <w:marBottom w:val="0"/>
          <w:divBdr>
            <w:top w:val="none" w:sz="0" w:space="0" w:color="auto"/>
            <w:left w:val="none" w:sz="0" w:space="0" w:color="auto"/>
            <w:bottom w:val="none" w:sz="0" w:space="0" w:color="auto"/>
            <w:right w:val="none" w:sz="0" w:space="0" w:color="auto"/>
          </w:divBdr>
        </w:div>
        <w:div w:id="781648863">
          <w:marLeft w:val="640"/>
          <w:marRight w:val="0"/>
          <w:marTop w:val="0"/>
          <w:marBottom w:val="0"/>
          <w:divBdr>
            <w:top w:val="none" w:sz="0" w:space="0" w:color="auto"/>
            <w:left w:val="none" w:sz="0" w:space="0" w:color="auto"/>
            <w:bottom w:val="none" w:sz="0" w:space="0" w:color="auto"/>
            <w:right w:val="none" w:sz="0" w:space="0" w:color="auto"/>
          </w:divBdr>
        </w:div>
        <w:div w:id="793595043">
          <w:marLeft w:val="640"/>
          <w:marRight w:val="0"/>
          <w:marTop w:val="0"/>
          <w:marBottom w:val="0"/>
          <w:divBdr>
            <w:top w:val="none" w:sz="0" w:space="0" w:color="auto"/>
            <w:left w:val="none" w:sz="0" w:space="0" w:color="auto"/>
            <w:bottom w:val="none" w:sz="0" w:space="0" w:color="auto"/>
            <w:right w:val="none" w:sz="0" w:space="0" w:color="auto"/>
          </w:divBdr>
        </w:div>
        <w:div w:id="1124541685">
          <w:marLeft w:val="640"/>
          <w:marRight w:val="0"/>
          <w:marTop w:val="0"/>
          <w:marBottom w:val="0"/>
          <w:divBdr>
            <w:top w:val="none" w:sz="0" w:space="0" w:color="auto"/>
            <w:left w:val="none" w:sz="0" w:space="0" w:color="auto"/>
            <w:bottom w:val="none" w:sz="0" w:space="0" w:color="auto"/>
            <w:right w:val="none" w:sz="0" w:space="0" w:color="auto"/>
          </w:divBdr>
        </w:div>
        <w:div w:id="430971646">
          <w:marLeft w:val="640"/>
          <w:marRight w:val="0"/>
          <w:marTop w:val="0"/>
          <w:marBottom w:val="0"/>
          <w:divBdr>
            <w:top w:val="none" w:sz="0" w:space="0" w:color="auto"/>
            <w:left w:val="none" w:sz="0" w:space="0" w:color="auto"/>
            <w:bottom w:val="none" w:sz="0" w:space="0" w:color="auto"/>
            <w:right w:val="none" w:sz="0" w:space="0" w:color="auto"/>
          </w:divBdr>
        </w:div>
      </w:divsChild>
    </w:div>
    <w:div w:id="537476056">
      <w:bodyDiv w:val="1"/>
      <w:marLeft w:val="0"/>
      <w:marRight w:val="0"/>
      <w:marTop w:val="0"/>
      <w:marBottom w:val="0"/>
      <w:divBdr>
        <w:top w:val="none" w:sz="0" w:space="0" w:color="auto"/>
        <w:left w:val="none" w:sz="0" w:space="0" w:color="auto"/>
        <w:bottom w:val="none" w:sz="0" w:space="0" w:color="auto"/>
        <w:right w:val="none" w:sz="0" w:space="0" w:color="auto"/>
      </w:divBdr>
    </w:div>
    <w:div w:id="957684430">
      <w:bodyDiv w:val="1"/>
      <w:marLeft w:val="0"/>
      <w:marRight w:val="0"/>
      <w:marTop w:val="0"/>
      <w:marBottom w:val="0"/>
      <w:divBdr>
        <w:top w:val="none" w:sz="0" w:space="0" w:color="auto"/>
        <w:left w:val="none" w:sz="0" w:space="0" w:color="auto"/>
        <w:bottom w:val="none" w:sz="0" w:space="0" w:color="auto"/>
        <w:right w:val="none" w:sz="0" w:space="0" w:color="auto"/>
      </w:divBdr>
      <w:divsChild>
        <w:div w:id="227040471">
          <w:marLeft w:val="640"/>
          <w:marRight w:val="0"/>
          <w:marTop w:val="0"/>
          <w:marBottom w:val="0"/>
          <w:divBdr>
            <w:top w:val="none" w:sz="0" w:space="0" w:color="auto"/>
            <w:left w:val="none" w:sz="0" w:space="0" w:color="auto"/>
            <w:bottom w:val="none" w:sz="0" w:space="0" w:color="auto"/>
            <w:right w:val="none" w:sz="0" w:space="0" w:color="auto"/>
          </w:divBdr>
        </w:div>
        <w:div w:id="249432199">
          <w:marLeft w:val="640"/>
          <w:marRight w:val="0"/>
          <w:marTop w:val="0"/>
          <w:marBottom w:val="0"/>
          <w:divBdr>
            <w:top w:val="none" w:sz="0" w:space="0" w:color="auto"/>
            <w:left w:val="none" w:sz="0" w:space="0" w:color="auto"/>
            <w:bottom w:val="none" w:sz="0" w:space="0" w:color="auto"/>
            <w:right w:val="none" w:sz="0" w:space="0" w:color="auto"/>
          </w:divBdr>
        </w:div>
        <w:div w:id="1556118349">
          <w:marLeft w:val="640"/>
          <w:marRight w:val="0"/>
          <w:marTop w:val="0"/>
          <w:marBottom w:val="0"/>
          <w:divBdr>
            <w:top w:val="none" w:sz="0" w:space="0" w:color="auto"/>
            <w:left w:val="none" w:sz="0" w:space="0" w:color="auto"/>
            <w:bottom w:val="none" w:sz="0" w:space="0" w:color="auto"/>
            <w:right w:val="none" w:sz="0" w:space="0" w:color="auto"/>
          </w:divBdr>
        </w:div>
        <w:div w:id="1003633170">
          <w:marLeft w:val="640"/>
          <w:marRight w:val="0"/>
          <w:marTop w:val="0"/>
          <w:marBottom w:val="0"/>
          <w:divBdr>
            <w:top w:val="none" w:sz="0" w:space="0" w:color="auto"/>
            <w:left w:val="none" w:sz="0" w:space="0" w:color="auto"/>
            <w:bottom w:val="none" w:sz="0" w:space="0" w:color="auto"/>
            <w:right w:val="none" w:sz="0" w:space="0" w:color="auto"/>
          </w:divBdr>
        </w:div>
        <w:div w:id="371655510">
          <w:marLeft w:val="640"/>
          <w:marRight w:val="0"/>
          <w:marTop w:val="0"/>
          <w:marBottom w:val="0"/>
          <w:divBdr>
            <w:top w:val="none" w:sz="0" w:space="0" w:color="auto"/>
            <w:left w:val="none" w:sz="0" w:space="0" w:color="auto"/>
            <w:bottom w:val="none" w:sz="0" w:space="0" w:color="auto"/>
            <w:right w:val="none" w:sz="0" w:space="0" w:color="auto"/>
          </w:divBdr>
        </w:div>
        <w:div w:id="589895475">
          <w:marLeft w:val="640"/>
          <w:marRight w:val="0"/>
          <w:marTop w:val="0"/>
          <w:marBottom w:val="0"/>
          <w:divBdr>
            <w:top w:val="none" w:sz="0" w:space="0" w:color="auto"/>
            <w:left w:val="none" w:sz="0" w:space="0" w:color="auto"/>
            <w:bottom w:val="none" w:sz="0" w:space="0" w:color="auto"/>
            <w:right w:val="none" w:sz="0" w:space="0" w:color="auto"/>
          </w:divBdr>
        </w:div>
        <w:div w:id="1271470396">
          <w:marLeft w:val="640"/>
          <w:marRight w:val="0"/>
          <w:marTop w:val="0"/>
          <w:marBottom w:val="0"/>
          <w:divBdr>
            <w:top w:val="none" w:sz="0" w:space="0" w:color="auto"/>
            <w:left w:val="none" w:sz="0" w:space="0" w:color="auto"/>
            <w:bottom w:val="none" w:sz="0" w:space="0" w:color="auto"/>
            <w:right w:val="none" w:sz="0" w:space="0" w:color="auto"/>
          </w:divBdr>
        </w:div>
        <w:div w:id="817041230">
          <w:marLeft w:val="640"/>
          <w:marRight w:val="0"/>
          <w:marTop w:val="0"/>
          <w:marBottom w:val="0"/>
          <w:divBdr>
            <w:top w:val="none" w:sz="0" w:space="0" w:color="auto"/>
            <w:left w:val="none" w:sz="0" w:space="0" w:color="auto"/>
            <w:bottom w:val="none" w:sz="0" w:space="0" w:color="auto"/>
            <w:right w:val="none" w:sz="0" w:space="0" w:color="auto"/>
          </w:divBdr>
        </w:div>
        <w:div w:id="946816806">
          <w:marLeft w:val="640"/>
          <w:marRight w:val="0"/>
          <w:marTop w:val="0"/>
          <w:marBottom w:val="0"/>
          <w:divBdr>
            <w:top w:val="none" w:sz="0" w:space="0" w:color="auto"/>
            <w:left w:val="none" w:sz="0" w:space="0" w:color="auto"/>
            <w:bottom w:val="none" w:sz="0" w:space="0" w:color="auto"/>
            <w:right w:val="none" w:sz="0" w:space="0" w:color="auto"/>
          </w:divBdr>
        </w:div>
        <w:div w:id="146439764">
          <w:marLeft w:val="640"/>
          <w:marRight w:val="0"/>
          <w:marTop w:val="0"/>
          <w:marBottom w:val="0"/>
          <w:divBdr>
            <w:top w:val="none" w:sz="0" w:space="0" w:color="auto"/>
            <w:left w:val="none" w:sz="0" w:space="0" w:color="auto"/>
            <w:bottom w:val="none" w:sz="0" w:space="0" w:color="auto"/>
            <w:right w:val="none" w:sz="0" w:space="0" w:color="auto"/>
          </w:divBdr>
        </w:div>
        <w:div w:id="655836767">
          <w:marLeft w:val="640"/>
          <w:marRight w:val="0"/>
          <w:marTop w:val="0"/>
          <w:marBottom w:val="0"/>
          <w:divBdr>
            <w:top w:val="none" w:sz="0" w:space="0" w:color="auto"/>
            <w:left w:val="none" w:sz="0" w:space="0" w:color="auto"/>
            <w:bottom w:val="none" w:sz="0" w:space="0" w:color="auto"/>
            <w:right w:val="none" w:sz="0" w:space="0" w:color="auto"/>
          </w:divBdr>
        </w:div>
        <w:div w:id="901982958">
          <w:marLeft w:val="640"/>
          <w:marRight w:val="0"/>
          <w:marTop w:val="0"/>
          <w:marBottom w:val="0"/>
          <w:divBdr>
            <w:top w:val="none" w:sz="0" w:space="0" w:color="auto"/>
            <w:left w:val="none" w:sz="0" w:space="0" w:color="auto"/>
            <w:bottom w:val="none" w:sz="0" w:space="0" w:color="auto"/>
            <w:right w:val="none" w:sz="0" w:space="0" w:color="auto"/>
          </w:divBdr>
        </w:div>
        <w:div w:id="1568682524">
          <w:marLeft w:val="640"/>
          <w:marRight w:val="0"/>
          <w:marTop w:val="0"/>
          <w:marBottom w:val="0"/>
          <w:divBdr>
            <w:top w:val="none" w:sz="0" w:space="0" w:color="auto"/>
            <w:left w:val="none" w:sz="0" w:space="0" w:color="auto"/>
            <w:bottom w:val="none" w:sz="0" w:space="0" w:color="auto"/>
            <w:right w:val="none" w:sz="0" w:space="0" w:color="auto"/>
          </w:divBdr>
        </w:div>
        <w:div w:id="663556403">
          <w:marLeft w:val="640"/>
          <w:marRight w:val="0"/>
          <w:marTop w:val="0"/>
          <w:marBottom w:val="0"/>
          <w:divBdr>
            <w:top w:val="none" w:sz="0" w:space="0" w:color="auto"/>
            <w:left w:val="none" w:sz="0" w:space="0" w:color="auto"/>
            <w:bottom w:val="none" w:sz="0" w:space="0" w:color="auto"/>
            <w:right w:val="none" w:sz="0" w:space="0" w:color="auto"/>
          </w:divBdr>
        </w:div>
        <w:div w:id="221058935">
          <w:marLeft w:val="640"/>
          <w:marRight w:val="0"/>
          <w:marTop w:val="0"/>
          <w:marBottom w:val="0"/>
          <w:divBdr>
            <w:top w:val="none" w:sz="0" w:space="0" w:color="auto"/>
            <w:left w:val="none" w:sz="0" w:space="0" w:color="auto"/>
            <w:bottom w:val="none" w:sz="0" w:space="0" w:color="auto"/>
            <w:right w:val="none" w:sz="0" w:space="0" w:color="auto"/>
          </w:divBdr>
        </w:div>
        <w:div w:id="2052335749">
          <w:marLeft w:val="640"/>
          <w:marRight w:val="0"/>
          <w:marTop w:val="0"/>
          <w:marBottom w:val="0"/>
          <w:divBdr>
            <w:top w:val="none" w:sz="0" w:space="0" w:color="auto"/>
            <w:left w:val="none" w:sz="0" w:space="0" w:color="auto"/>
            <w:bottom w:val="none" w:sz="0" w:space="0" w:color="auto"/>
            <w:right w:val="none" w:sz="0" w:space="0" w:color="auto"/>
          </w:divBdr>
        </w:div>
        <w:div w:id="159201966">
          <w:marLeft w:val="640"/>
          <w:marRight w:val="0"/>
          <w:marTop w:val="0"/>
          <w:marBottom w:val="0"/>
          <w:divBdr>
            <w:top w:val="none" w:sz="0" w:space="0" w:color="auto"/>
            <w:left w:val="none" w:sz="0" w:space="0" w:color="auto"/>
            <w:bottom w:val="none" w:sz="0" w:space="0" w:color="auto"/>
            <w:right w:val="none" w:sz="0" w:space="0" w:color="auto"/>
          </w:divBdr>
        </w:div>
        <w:div w:id="1598638086">
          <w:marLeft w:val="640"/>
          <w:marRight w:val="0"/>
          <w:marTop w:val="0"/>
          <w:marBottom w:val="0"/>
          <w:divBdr>
            <w:top w:val="none" w:sz="0" w:space="0" w:color="auto"/>
            <w:left w:val="none" w:sz="0" w:space="0" w:color="auto"/>
            <w:bottom w:val="none" w:sz="0" w:space="0" w:color="auto"/>
            <w:right w:val="none" w:sz="0" w:space="0" w:color="auto"/>
          </w:divBdr>
        </w:div>
        <w:div w:id="446237752">
          <w:marLeft w:val="640"/>
          <w:marRight w:val="0"/>
          <w:marTop w:val="0"/>
          <w:marBottom w:val="0"/>
          <w:divBdr>
            <w:top w:val="none" w:sz="0" w:space="0" w:color="auto"/>
            <w:left w:val="none" w:sz="0" w:space="0" w:color="auto"/>
            <w:bottom w:val="none" w:sz="0" w:space="0" w:color="auto"/>
            <w:right w:val="none" w:sz="0" w:space="0" w:color="auto"/>
          </w:divBdr>
        </w:div>
        <w:div w:id="1437872722">
          <w:marLeft w:val="640"/>
          <w:marRight w:val="0"/>
          <w:marTop w:val="0"/>
          <w:marBottom w:val="0"/>
          <w:divBdr>
            <w:top w:val="none" w:sz="0" w:space="0" w:color="auto"/>
            <w:left w:val="none" w:sz="0" w:space="0" w:color="auto"/>
            <w:bottom w:val="none" w:sz="0" w:space="0" w:color="auto"/>
            <w:right w:val="none" w:sz="0" w:space="0" w:color="auto"/>
          </w:divBdr>
        </w:div>
        <w:div w:id="876700031">
          <w:marLeft w:val="640"/>
          <w:marRight w:val="0"/>
          <w:marTop w:val="0"/>
          <w:marBottom w:val="0"/>
          <w:divBdr>
            <w:top w:val="none" w:sz="0" w:space="0" w:color="auto"/>
            <w:left w:val="none" w:sz="0" w:space="0" w:color="auto"/>
            <w:bottom w:val="none" w:sz="0" w:space="0" w:color="auto"/>
            <w:right w:val="none" w:sz="0" w:space="0" w:color="auto"/>
          </w:divBdr>
        </w:div>
        <w:div w:id="19018883">
          <w:marLeft w:val="640"/>
          <w:marRight w:val="0"/>
          <w:marTop w:val="0"/>
          <w:marBottom w:val="0"/>
          <w:divBdr>
            <w:top w:val="none" w:sz="0" w:space="0" w:color="auto"/>
            <w:left w:val="none" w:sz="0" w:space="0" w:color="auto"/>
            <w:bottom w:val="none" w:sz="0" w:space="0" w:color="auto"/>
            <w:right w:val="none" w:sz="0" w:space="0" w:color="auto"/>
          </w:divBdr>
        </w:div>
        <w:div w:id="1739860511">
          <w:marLeft w:val="640"/>
          <w:marRight w:val="0"/>
          <w:marTop w:val="0"/>
          <w:marBottom w:val="0"/>
          <w:divBdr>
            <w:top w:val="none" w:sz="0" w:space="0" w:color="auto"/>
            <w:left w:val="none" w:sz="0" w:space="0" w:color="auto"/>
            <w:bottom w:val="none" w:sz="0" w:space="0" w:color="auto"/>
            <w:right w:val="none" w:sz="0" w:space="0" w:color="auto"/>
          </w:divBdr>
        </w:div>
        <w:div w:id="1450271464">
          <w:marLeft w:val="640"/>
          <w:marRight w:val="0"/>
          <w:marTop w:val="0"/>
          <w:marBottom w:val="0"/>
          <w:divBdr>
            <w:top w:val="none" w:sz="0" w:space="0" w:color="auto"/>
            <w:left w:val="none" w:sz="0" w:space="0" w:color="auto"/>
            <w:bottom w:val="none" w:sz="0" w:space="0" w:color="auto"/>
            <w:right w:val="none" w:sz="0" w:space="0" w:color="auto"/>
          </w:divBdr>
        </w:div>
        <w:div w:id="248122653">
          <w:marLeft w:val="640"/>
          <w:marRight w:val="0"/>
          <w:marTop w:val="0"/>
          <w:marBottom w:val="0"/>
          <w:divBdr>
            <w:top w:val="none" w:sz="0" w:space="0" w:color="auto"/>
            <w:left w:val="none" w:sz="0" w:space="0" w:color="auto"/>
            <w:bottom w:val="none" w:sz="0" w:space="0" w:color="auto"/>
            <w:right w:val="none" w:sz="0" w:space="0" w:color="auto"/>
          </w:divBdr>
        </w:div>
        <w:div w:id="1502811149">
          <w:marLeft w:val="640"/>
          <w:marRight w:val="0"/>
          <w:marTop w:val="0"/>
          <w:marBottom w:val="0"/>
          <w:divBdr>
            <w:top w:val="none" w:sz="0" w:space="0" w:color="auto"/>
            <w:left w:val="none" w:sz="0" w:space="0" w:color="auto"/>
            <w:bottom w:val="none" w:sz="0" w:space="0" w:color="auto"/>
            <w:right w:val="none" w:sz="0" w:space="0" w:color="auto"/>
          </w:divBdr>
        </w:div>
        <w:div w:id="1921714974">
          <w:marLeft w:val="640"/>
          <w:marRight w:val="0"/>
          <w:marTop w:val="0"/>
          <w:marBottom w:val="0"/>
          <w:divBdr>
            <w:top w:val="none" w:sz="0" w:space="0" w:color="auto"/>
            <w:left w:val="none" w:sz="0" w:space="0" w:color="auto"/>
            <w:bottom w:val="none" w:sz="0" w:space="0" w:color="auto"/>
            <w:right w:val="none" w:sz="0" w:space="0" w:color="auto"/>
          </w:divBdr>
        </w:div>
        <w:div w:id="600452503">
          <w:marLeft w:val="640"/>
          <w:marRight w:val="0"/>
          <w:marTop w:val="0"/>
          <w:marBottom w:val="0"/>
          <w:divBdr>
            <w:top w:val="none" w:sz="0" w:space="0" w:color="auto"/>
            <w:left w:val="none" w:sz="0" w:space="0" w:color="auto"/>
            <w:bottom w:val="none" w:sz="0" w:space="0" w:color="auto"/>
            <w:right w:val="none" w:sz="0" w:space="0" w:color="auto"/>
          </w:divBdr>
        </w:div>
        <w:div w:id="1326325027">
          <w:marLeft w:val="640"/>
          <w:marRight w:val="0"/>
          <w:marTop w:val="0"/>
          <w:marBottom w:val="0"/>
          <w:divBdr>
            <w:top w:val="none" w:sz="0" w:space="0" w:color="auto"/>
            <w:left w:val="none" w:sz="0" w:space="0" w:color="auto"/>
            <w:bottom w:val="none" w:sz="0" w:space="0" w:color="auto"/>
            <w:right w:val="none" w:sz="0" w:space="0" w:color="auto"/>
          </w:divBdr>
        </w:div>
        <w:div w:id="1897734924">
          <w:marLeft w:val="640"/>
          <w:marRight w:val="0"/>
          <w:marTop w:val="0"/>
          <w:marBottom w:val="0"/>
          <w:divBdr>
            <w:top w:val="none" w:sz="0" w:space="0" w:color="auto"/>
            <w:left w:val="none" w:sz="0" w:space="0" w:color="auto"/>
            <w:bottom w:val="none" w:sz="0" w:space="0" w:color="auto"/>
            <w:right w:val="none" w:sz="0" w:space="0" w:color="auto"/>
          </w:divBdr>
        </w:div>
      </w:divsChild>
    </w:div>
    <w:div w:id="1007558890">
      <w:bodyDiv w:val="1"/>
      <w:marLeft w:val="0"/>
      <w:marRight w:val="0"/>
      <w:marTop w:val="0"/>
      <w:marBottom w:val="0"/>
      <w:divBdr>
        <w:top w:val="none" w:sz="0" w:space="0" w:color="auto"/>
        <w:left w:val="none" w:sz="0" w:space="0" w:color="auto"/>
        <w:bottom w:val="none" w:sz="0" w:space="0" w:color="auto"/>
        <w:right w:val="none" w:sz="0" w:space="0" w:color="auto"/>
      </w:divBdr>
      <w:divsChild>
        <w:div w:id="1286614810">
          <w:marLeft w:val="640"/>
          <w:marRight w:val="0"/>
          <w:marTop w:val="0"/>
          <w:marBottom w:val="0"/>
          <w:divBdr>
            <w:top w:val="none" w:sz="0" w:space="0" w:color="auto"/>
            <w:left w:val="none" w:sz="0" w:space="0" w:color="auto"/>
            <w:bottom w:val="none" w:sz="0" w:space="0" w:color="auto"/>
            <w:right w:val="none" w:sz="0" w:space="0" w:color="auto"/>
          </w:divBdr>
        </w:div>
        <w:div w:id="434523607">
          <w:marLeft w:val="640"/>
          <w:marRight w:val="0"/>
          <w:marTop w:val="0"/>
          <w:marBottom w:val="0"/>
          <w:divBdr>
            <w:top w:val="none" w:sz="0" w:space="0" w:color="auto"/>
            <w:left w:val="none" w:sz="0" w:space="0" w:color="auto"/>
            <w:bottom w:val="none" w:sz="0" w:space="0" w:color="auto"/>
            <w:right w:val="none" w:sz="0" w:space="0" w:color="auto"/>
          </w:divBdr>
        </w:div>
        <w:div w:id="445663506">
          <w:marLeft w:val="640"/>
          <w:marRight w:val="0"/>
          <w:marTop w:val="0"/>
          <w:marBottom w:val="0"/>
          <w:divBdr>
            <w:top w:val="none" w:sz="0" w:space="0" w:color="auto"/>
            <w:left w:val="none" w:sz="0" w:space="0" w:color="auto"/>
            <w:bottom w:val="none" w:sz="0" w:space="0" w:color="auto"/>
            <w:right w:val="none" w:sz="0" w:space="0" w:color="auto"/>
          </w:divBdr>
        </w:div>
        <w:div w:id="709577398">
          <w:marLeft w:val="640"/>
          <w:marRight w:val="0"/>
          <w:marTop w:val="0"/>
          <w:marBottom w:val="0"/>
          <w:divBdr>
            <w:top w:val="none" w:sz="0" w:space="0" w:color="auto"/>
            <w:left w:val="none" w:sz="0" w:space="0" w:color="auto"/>
            <w:bottom w:val="none" w:sz="0" w:space="0" w:color="auto"/>
            <w:right w:val="none" w:sz="0" w:space="0" w:color="auto"/>
          </w:divBdr>
        </w:div>
        <w:div w:id="1856654156">
          <w:marLeft w:val="640"/>
          <w:marRight w:val="0"/>
          <w:marTop w:val="0"/>
          <w:marBottom w:val="0"/>
          <w:divBdr>
            <w:top w:val="none" w:sz="0" w:space="0" w:color="auto"/>
            <w:left w:val="none" w:sz="0" w:space="0" w:color="auto"/>
            <w:bottom w:val="none" w:sz="0" w:space="0" w:color="auto"/>
            <w:right w:val="none" w:sz="0" w:space="0" w:color="auto"/>
          </w:divBdr>
        </w:div>
        <w:div w:id="580406549">
          <w:marLeft w:val="640"/>
          <w:marRight w:val="0"/>
          <w:marTop w:val="0"/>
          <w:marBottom w:val="0"/>
          <w:divBdr>
            <w:top w:val="none" w:sz="0" w:space="0" w:color="auto"/>
            <w:left w:val="none" w:sz="0" w:space="0" w:color="auto"/>
            <w:bottom w:val="none" w:sz="0" w:space="0" w:color="auto"/>
            <w:right w:val="none" w:sz="0" w:space="0" w:color="auto"/>
          </w:divBdr>
        </w:div>
        <w:div w:id="1308900079">
          <w:marLeft w:val="640"/>
          <w:marRight w:val="0"/>
          <w:marTop w:val="0"/>
          <w:marBottom w:val="0"/>
          <w:divBdr>
            <w:top w:val="none" w:sz="0" w:space="0" w:color="auto"/>
            <w:left w:val="none" w:sz="0" w:space="0" w:color="auto"/>
            <w:bottom w:val="none" w:sz="0" w:space="0" w:color="auto"/>
            <w:right w:val="none" w:sz="0" w:space="0" w:color="auto"/>
          </w:divBdr>
        </w:div>
        <w:div w:id="378356782">
          <w:marLeft w:val="640"/>
          <w:marRight w:val="0"/>
          <w:marTop w:val="0"/>
          <w:marBottom w:val="0"/>
          <w:divBdr>
            <w:top w:val="none" w:sz="0" w:space="0" w:color="auto"/>
            <w:left w:val="none" w:sz="0" w:space="0" w:color="auto"/>
            <w:bottom w:val="none" w:sz="0" w:space="0" w:color="auto"/>
            <w:right w:val="none" w:sz="0" w:space="0" w:color="auto"/>
          </w:divBdr>
        </w:div>
        <w:div w:id="1095856597">
          <w:marLeft w:val="640"/>
          <w:marRight w:val="0"/>
          <w:marTop w:val="0"/>
          <w:marBottom w:val="0"/>
          <w:divBdr>
            <w:top w:val="none" w:sz="0" w:space="0" w:color="auto"/>
            <w:left w:val="none" w:sz="0" w:space="0" w:color="auto"/>
            <w:bottom w:val="none" w:sz="0" w:space="0" w:color="auto"/>
            <w:right w:val="none" w:sz="0" w:space="0" w:color="auto"/>
          </w:divBdr>
        </w:div>
        <w:div w:id="106195804">
          <w:marLeft w:val="640"/>
          <w:marRight w:val="0"/>
          <w:marTop w:val="0"/>
          <w:marBottom w:val="0"/>
          <w:divBdr>
            <w:top w:val="none" w:sz="0" w:space="0" w:color="auto"/>
            <w:left w:val="none" w:sz="0" w:space="0" w:color="auto"/>
            <w:bottom w:val="none" w:sz="0" w:space="0" w:color="auto"/>
            <w:right w:val="none" w:sz="0" w:space="0" w:color="auto"/>
          </w:divBdr>
        </w:div>
        <w:div w:id="613099359">
          <w:marLeft w:val="640"/>
          <w:marRight w:val="0"/>
          <w:marTop w:val="0"/>
          <w:marBottom w:val="0"/>
          <w:divBdr>
            <w:top w:val="none" w:sz="0" w:space="0" w:color="auto"/>
            <w:left w:val="none" w:sz="0" w:space="0" w:color="auto"/>
            <w:bottom w:val="none" w:sz="0" w:space="0" w:color="auto"/>
            <w:right w:val="none" w:sz="0" w:space="0" w:color="auto"/>
          </w:divBdr>
        </w:div>
        <w:div w:id="889655928">
          <w:marLeft w:val="640"/>
          <w:marRight w:val="0"/>
          <w:marTop w:val="0"/>
          <w:marBottom w:val="0"/>
          <w:divBdr>
            <w:top w:val="none" w:sz="0" w:space="0" w:color="auto"/>
            <w:left w:val="none" w:sz="0" w:space="0" w:color="auto"/>
            <w:bottom w:val="none" w:sz="0" w:space="0" w:color="auto"/>
            <w:right w:val="none" w:sz="0" w:space="0" w:color="auto"/>
          </w:divBdr>
        </w:div>
        <w:div w:id="1930918224">
          <w:marLeft w:val="640"/>
          <w:marRight w:val="0"/>
          <w:marTop w:val="0"/>
          <w:marBottom w:val="0"/>
          <w:divBdr>
            <w:top w:val="none" w:sz="0" w:space="0" w:color="auto"/>
            <w:left w:val="none" w:sz="0" w:space="0" w:color="auto"/>
            <w:bottom w:val="none" w:sz="0" w:space="0" w:color="auto"/>
            <w:right w:val="none" w:sz="0" w:space="0" w:color="auto"/>
          </w:divBdr>
        </w:div>
        <w:div w:id="630746872">
          <w:marLeft w:val="640"/>
          <w:marRight w:val="0"/>
          <w:marTop w:val="0"/>
          <w:marBottom w:val="0"/>
          <w:divBdr>
            <w:top w:val="none" w:sz="0" w:space="0" w:color="auto"/>
            <w:left w:val="none" w:sz="0" w:space="0" w:color="auto"/>
            <w:bottom w:val="none" w:sz="0" w:space="0" w:color="auto"/>
            <w:right w:val="none" w:sz="0" w:space="0" w:color="auto"/>
          </w:divBdr>
        </w:div>
        <w:div w:id="1862358651">
          <w:marLeft w:val="640"/>
          <w:marRight w:val="0"/>
          <w:marTop w:val="0"/>
          <w:marBottom w:val="0"/>
          <w:divBdr>
            <w:top w:val="none" w:sz="0" w:space="0" w:color="auto"/>
            <w:left w:val="none" w:sz="0" w:space="0" w:color="auto"/>
            <w:bottom w:val="none" w:sz="0" w:space="0" w:color="auto"/>
            <w:right w:val="none" w:sz="0" w:space="0" w:color="auto"/>
          </w:divBdr>
        </w:div>
        <w:div w:id="763767829">
          <w:marLeft w:val="640"/>
          <w:marRight w:val="0"/>
          <w:marTop w:val="0"/>
          <w:marBottom w:val="0"/>
          <w:divBdr>
            <w:top w:val="none" w:sz="0" w:space="0" w:color="auto"/>
            <w:left w:val="none" w:sz="0" w:space="0" w:color="auto"/>
            <w:bottom w:val="none" w:sz="0" w:space="0" w:color="auto"/>
            <w:right w:val="none" w:sz="0" w:space="0" w:color="auto"/>
          </w:divBdr>
        </w:div>
        <w:div w:id="1066221707">
          <w:marLeft w:val="640"/>
          <w:marRight w:val="0"/>
          <w:marTop w:val="0"/>
          <w:marBottom w:val="0"/>
          <w:divBdr>
            <w:top w:val="none" w:sz="0" w:space="0" w:color="auto"/>
            <w:left w:val="none" w:sz="0" w:space="0" w:color="auto"/>
            <w:bottom w:val="none" w:sz="0" w:space="0" w:color="auto"/>
            <w:right w:val="none" w:sz="0" w:space="0" w:color="auto"/>
          </w:divBdr>
        </w:div>
        <w:div w:id="2110009058">
          <w:marLeft w:val="640"/>
          <w:marRight w:val="0"/>
          <w:marTop w:val="0"/>
          <w:marBottom w:val="0"/>
          <w:divBdr>
            <w:top w:val="none" w:sz="0" w:space="0" w:color="auto"/>
            <w:left w:val="none" w:sz="0" w:space="0" w:color="auto"/>
            <w:bottom w:val="none" w:sz="0" w:space="0" w:color="auto"/>
            <w:right w:val="none" w:sz="0" w:space="0" w:color="auto"/>
          </w:divBdr>
        </w:div>
        <w:div w:id="1918048329">
          <w:marLeft w:val="640"/>
          <w:marRight w:val="0"/>
          <w:marTop w:val="0"/>
          <w:marBottom w:val="0"/>
          <w:divBdr>
            <w:top w:val="none" w:sz="0" w:space="0" w:color="auto"/>
            <w:left w:val="none" w:sz="0" w:space="0" w:color="auto"/>
            <w:bottom w:val="none" w:sz="0" w:space="0" w:color="auto"/>
            <w:right w:val="none" w:sz="0" w:space="0" w:color="auto"/>
          </w:divBdr>
        </w:div>
        <w:div w:id="179660018">
          <w:marLeft w:val="640"/>
          <w:marRight w:val="0"/>
          <w:marTop w:val="0"/>
          <w:marBottom w:val="0"/>
          <w:divBdr>
            <w:top w:val="none" w:sz="0" w:space="0" w:color="auto"/>
            <w:left w:val="none" w:sz="0" w:space="0" w:color="auto"/>
            <w:bottom w:val="none" w:sz="0" w:space="0" w:color="auto"/>
            <w:right w:val="none" w:sz="0" w:space="0" w:color="auto"/>
          </w:divBdr>
        </w:div>
        <w:div w:id="233008167">
          <w:marLeft w:val="640"/>
          <w:marRight w:val="0"/>
          <w:marTop w:val="0"/>
          <w:marBottom w:val="0"/>
          <w:divBdr>
            <w:top w:val="none" w:sz="0" w:space="0" w:color="auto"/>
            <w:left w:val="none" w:sz="0" w:space="0" w:color="auto"/>
            <w:bottom w:val="none" w:sz="0" w:space="0" w:color="auto"/>
            <w:right w:val="none" w:sz="0" w:space="0" w:color="auto"/>
          </w:divBdr>
        </w:div>
        <w:div w:id="1495679235">
          <w:marLeft w:val="640"/>
          <w:marRight w:val="0"/>
          <w:marTop w:val="0"/>
          <w:marBottom w:val="0"/>
          <w:divBdr>
            <w:top w:val="none" w:sz="0" w:space="0" w:color="auto"/>
            <w:left w:val="none" w:sz="0" w:space="0" w:color="auto"/>
            <w:bottom w:val="none" w:sz="0" w:space="0" w:color="auto"/>
            <w:right w:val="none" w:sz="0" w:space="0" w:color="auto"/>
          </w:divBdr>
        </w:div>
        <w:div w:id="1584096855">
          <w:marLeft w:val="640"/>
          <w:marRight w:val="0"/>
          <w:marTop w:val="0"/>
          <w:marBottom w:val="0"/>
          <w:divBdr>
            <w:top w:val="none" w:sz="0" w:space="0" w:color="auto"/>
            <w:left w:val="none" w:sz="0" w:space="0" w:color="auto"/>
            <w:bottom w:val="none" w:sz="0" w:space="0" w:color="auto"/>
            <w:right w:val="none" w:sz="0" w:space="0" w:color="auto"/>
          </w:divBdr>
        </w:div>
        <w:div w:id="814298037">
          <w:marLeft w:val="640"/>
          <w:marRight w:val="0"/>
          <w:marTop w:val="0"/>
          <w:marBottom w:val="0"/>
          <w:divBdr>
            <w:top w:val="none" w:sz="0" w:space="0" w:color="auto"/>
            <w:left w:val="none" w:sz="0" w:space="0" w:color="auto"/>
            <w:bottom w:val="none" w:sz="0" w:space="0" w:color="auto"/>
            <w:right w:val="none" w:sz="0" w:space="0" w:color="auto"/>
          </w:divBdr>
        </w:div>
        <w:div w:id="64495827">
          <w:marLeft w:val="640"/>
          <w:marRight w:val="0"/>
          <w:marTop w:val="0"/>
          <w:marBottom w:val="0"/>
          <w:divBdr>
            <w:top w:val="none" w:sz="0" w:space="0" w:color="auto"/>
            <w:left w:val="none" w:sz="0" w:space="0" w:color="auto"/>
            <w:bottom w:val="none" w:sz="0" w:space="0" w:color="auto"/>
            <w:right w:val="none" w:sz="0" w:space="0" w:color="auto"/>
          </w:divBdr>
        </w:div>
        <w:div w:id="452867509">
          <w:marLeft w:val="640"/>
          <w:marRight w:val="0"/>
          <w:marTop w:val="0"/>
          <w:marBottom w:val="0"/>
          <w:divBdr>
            <w:top w:val="none" w:sz="0" w:space="0" w:color="auto"/>
            <w:left w:val="none" w:sz="0" w:space="0" w:color="auto"/>
            <w:bottom w:val="none" w:sz="0" w:space="0" w:color="auto"/>
            <w:right w:val="none" w:sz="0" w:space="0" w:color="auto"/>
          </w:divBdr>
        </w:div>
        <w:div w:id="1493989351">
          <w:marLeft w:val="640"/>
          <w:marRight w:val="0"/>
          <w:marTop w:val="0"/>
          <w:marBottom w:val="0"/>
          <w:divBdr>
            <w:top w:val="none" w:sz="0" w:space="0" w:color="auto"/>
            <w:left w:val="none" w:sz="0" w:space="0" w:color="auto"/>
            <w:bottom w:val="none" w:sz="0" w:space="0" w:color="auto"/>
            <w:right w:val="none" w:sz="0" w:space="0" w:color="auto"/>
          </w:divBdr>
        </w:div>
        <w:div w:id="2040466807">
          <w:marLeft w:val="640"/>
          <w:marRight w:val="0"/>
          <w:marTop w:val="0"/>
          <w:marBottom w:val="0"/>
          <w:divBdr>
            <w:top w:val="none" w:sz="0" w:space="0" w:color="auto"/>
            <w:left w:val="none" w:sz="0" w:space="0" w:color="auto"/>
            <w:bottom w:val="none" w:sz="0" w:space="0" w:color="auto"/>
            <w:right w:val="none" w:sz="0" w:space="0" w:color="auto"/>
          </w:divBdr>
        </w:div>
        <w:div w:id="289671665">
          <w:marLeft w:val="640"/>
          <w:marRight w:val="0"/>
          <w:marTop w:val="0"/>
          <w:marBottom w:val="0"/>
          <w:divBdr>
            <w:top w:val="none" w:sz="0" w:space="0" w:color="auto"/>
            <w:left w:val="none" w:sz="0" w:space="0" w:color="auto"/>
            <w:bottom w:val="none" w:sz="0" w:space="0" w:color="auto"/>
            <w:right w:val="none" w:sz="0" w:space="0" w:color="auto"/>
          </w:divBdr>
        </w:div>
      </w:divsChild>
    </w:div>
    <w:div w:id="1042095279">
      <w:bodyDiv w:val="1"/>
      <w:marLeft w:val="0"/>
      <w:marRight w:val="0"/>
      <w:marTop w:val="0"/>
      <w:marBottom w:val="0"/>
      <w:divBdr>
        <w:top w:val="none" w:sz="0" w:space="0" w:color="auto"/>
        <w:left w:val="none" w:sz="0" w:space="0" w:color="auto"/>
        <w:bottom w:val="none" w:sz="0" w:space="0" w:color="auto"/>
        <w:right w:val="none" w:sz="0" w:space="0" w:color="auto"/>
      </w:divBdr>
    </w:div>
    <w:div w:id="1103912644">
      <w:bodyDiv w:val="1"/>
      <w:marLeft w:val="0"/>
      <w:marRight w:val="0"/>
      <w:marTop w:val="0"/>
      <w:marBottom w:val="0"/>
      <w:divBdr>
        <w:top w:val="none" w:sz="0" w:space="0" w:color="auto"/>
        <w:left w:val="none" w:sz="0" w:space="0" w:color="auto"/>
        <w:bottom w:val="none" w:sz="0" w:space="0" w:color="auto"/>
        <w:right w:val="none" w:sz="0" w:space="0" w:color="auto"/>
      </w:divBdr>
      <w:divsChild>
        <w:div w:id="253250659">
          <w:marLeft w:val="640"/>
          <w:marRight w:val="0"/>
          <w:marTop w:val="0"/>
          <w:marBottom w:val="0"/>
          <w:divBdr>
            <w:top w:val="none" w:sz="0" w:space="0" w:color="auto"/>
            <w:left w:val="none" w:sz="0" w:space="0" w:color="auto"/>
            <w:bottom w:val="none" w:sz="0" w:space="0" w:color="auto"/>
            <w:right w:val="none" w:sz="0" w:space="0" w:color="auto"/>
          </w:divBdr>
        </w:div>
        <w:div w:id="85343385">
          <w:marLeft w:val="640"/>
          <w:marRight w:val="0"/>
          <w:marTop w:val="0"/>
          <w:marBottom w:val="0"/>
          <w:divBdr>
            <w:top w:val="none" w:sz="0" w:space="0" w:color="auto"/>
            <w:left w:val="none" w:sz="0" w:space="0" w:color="auto"/>
            <w:bottom w:val="none" w:sz="0" w:space="0" w:color="auto"/>
            <w:right w:val="none" w:sz="0" w:space="0" w:color="auto"/>
          </w:divBdr>
        </w:div>
        <w:div w:id="598635924">
          <w:marLeft w:val="640"/>
          <w:marRight w:val="0"/>
          <w:marTop w:val="0"/>
          <w:marBottom w:val="0"/>
          <w:divBdr>
            <w:top w:val="none" w:sz="0" w:space="0" w:color="auto"/>
            <w:left w:val="none" w:sz="0" w:space="0" w:color="auto"/>
            <w:bottom w:val="none" w:sz="0" w:space="0" w:color="auto"/>
            <w:right w:val="none" w:sz="0" w:space="0" w:color="auto"/>
          </w:divBdr>
        </w:div>
        <w:div w:id="378866120">
          <w:marLeft w:val="640"/>
          <w:marRight w:val="0"/>
          <w:marTop w:val="0"/>
          <w:marBottom w:val="0"/>
          <w:divBdr>
            <w:top w:val="none" w:sz="0" w:space="0" w:color="auto"/>
            <w:left w:val="none" w:sz="0" w:space="0" w:color="auto"/>
            <w:bottom w:val="none" w:sz="0" w:space="0" w:color="auto"/>
            <w:right w:val="none" w:sz="0" w:space="0" w:color="auto"/>
          </w:divBdr>
        </w:div>
        <w:div w:id="2045669782">
          <w:marLeft w:val="640"/>
          <w:marRight w:val="0"/>
          <w:marTop w:val="0"/>
          <w:marBottom w:val="0"/>
          <w:divBdr>
            <w:top w:val="none" w:sz="0" w:space="0" w:color="auto"/>
            <w:left w:val="none" w:sz="0" w:space="0" w:color="auto"/>
            <w:bottom w:val="none" w:sz="0" w:space="0" w:color="auto"/>
            <w:right w:val="none" w:sz="0" w:space="0" w:color="auto"/>
          </w:divBdr>
        </w:div>
        <w:div w:id="647708562">
          <w:marLeft w:val="640"/>
          <w:marRight w:val="0"/>
          <w:marTop w:val="0"/>
          <w:marBottom w:val="0"/>
          <w:divBdr>
            <w:top w:val="none" w:sz="0" w:space="0" w:color="auto"/>
            <w:left w:val="none" w:sz="0" w:space="0" w:color="auto"/>
            <w:bottom w:val="none" w:sz="0" w:space="0" w:color="auto"/>
            <w:right w:val="none" w:sz="0" w:space="0" w:color="auto"/>
          </w:divBdr>
        </w:div>
        <w:div w:id="387849662">
          <w:marLeft w:val="640"/>
          <w:marRight w:val="0"/>
          <w:marTop w:val="0"/>
          <w:marBottom w:val="0"/>
          <w:divBdr>
            <w:top w:val="none" w:sz="0" w:space="0" w:color="auto"/>
            <w:left w:val="none" w:sz="0" w:space="0" w:color="auto"/>
            <w:bottom w:val="none" w:sz="0" w:space="0" w:color="auto"/>
            <w:right w:val="none" w:sz="0" w:space="0" w:color="auto"/>
          </w:divBdr>
        </w:div>
        <w:div w:id="1612979452">
          <w:marLeft w:val="640"/>
          <w:marRight w:val="0"/>
          <w:marTop w:val="0"/>
          <w:marBottom w:val="0"/>
          <w:divBdr>
            <w:top w:val="none" w:sz="0" w:space="0" w:color="auto"/>
            <w:left w:val="none" w:sz="0" w:space="0" w:color="auto"/>
            <w:bottom w:val="none" w:sz="0" w:space="0" w:color="auto"/>
            <w:right w:val="none" w:sz="0" w:space="0" w:color="auto"/>
          </w:divBdr>
        </w:div>
        <w:div w:id="1369142599">
          <w:marLeft w:val="640"/>
          <w:marRight w:val="0"/>
          <w:marTop w:val="0"/>
          <w:marBottom w:val="0"/>
          <w:divBdr>
            <w:top w:val="none" w:sz="0" w:space="0" w:color="auto"/>
            <w:left w:val="none" w:sz="0" w:space="0" w:color="auto"/>
            <w:bottom w:val="none" w:sz="0" w:space="0" w:color="auto"/>
            <w:right w:val="none" w:sz="0" w:space="0" w:color="auto"/>
          </w:divBdr>
        </w:div>
        <w:div w:id="521822808">
          <w:marLeft w:val="640"/>
          <w:marRight w:val="0"/>
          <w:marTop w:val="0"/>
          <w:marBottom w:val="0"/>
          <w:divBdr>
            <w:top w:val="none" w:sz="0" w:space="0" w:color="auto"/>
            <w:left w:val="none" w:sz="0" w:space="0" w:color="auto"/>
            <w:bottom w:val="none" w:sz="0" w:space="0" w:color="auto"/>
            <w:right w:val="none" w:sz="0" w:space="0" w:color="auto"/>
          </w:divBdr>
        </w:div>
        <w:div w:id="969212502">
          <w:marLeft w:val="640"/>
          <w:marRight w:val="0"/>
          <w:marTop w:val="0"/>
          <w:marBottom w:val="0"/>
          <w:divBdr>
            <w:top w:val="none" w:sz="0" w:space="0" w:color="auto"/>
            <w:left w:val="none" w:sz="0" w:space="0" w:color="auto"/>
            <w:bottom w:val="none" w:sz="0" w:space="0" w:color="auto"/>
            <w:right w:val="none" w:sz="0" w:space="0" w:color="auto"/>
          </w:divBdr>
        </w:div>
        <w:div w:id="673455643">
          <w:marLeft w:val="640"/>
          <w:marRight w:val="0"/>
          <w:marTop w:val="0"/>
          <w:marBottom w:val="0"/>
          <w:divBdr>
            <w:top w:val="none" w:sz="0" w:space="0" w:color="auto"/>
            <w:left w:val="none" w:sz="0" w:space="0" w:color="auto"/>
            <w:bottom w:val="none" w:sz="0" w:space="0" w:color="auto"/>
            <w:right w:val="none" w:sz="0" w:space="0" w:color="auto"/>
          </w:divBdr>
        </w:div>
        <w:div w:id="886063665">
          <w:marLeft w:val="640"/>
          <w:marRight w:val="0"/>
          <w:marTop w:val="0"/>
          <w:marBottom w:val="0"/>
          <w:divBdr>
            <w:top w:val="none" w:sz="0" w:space="0" w:color="auto"/>
            <w:left w:val="none" w:sz="0" w:space="0" w:color="auto"/>
            <w:bottom w:val="none" w:sz="0" w:space="0" w:color="auto"/>
            <w:right w:val="none" w:sz="0" w:space="0" w:color="auto"/>
          </w:divBdr>
        </w:div>
        <w:div w:id="851409257">
          <w:marLeft w:val="640"/>
          <w:marRight w:val="0"/>
          <w:marTop w:val="0"/>
          <w:marBottom w:val="0"/>
          <w:divBdr>
            <w:top w:val="none" w:sz="0" w:space="0" w:color="auto"/>
            <w:left w:val="none" w:sz="0" w:space="0" w:color="auto"/>
            <w:bottom w:val="none" w:sz="0" w:space="0" w:color="auto"/>
            <w:right w:val="none" w:sz="0" w:space="0" w:color="auto"/>
          </w:divBdr>
        </w:div>
        <w:div w:id="635523835">
          <w:marLeft w:val="640"/>
          <w:marRight w:val="0"/>
          <w:marTop w:val="0"/>
          <w:marBottom w:val="0"/>
          <w:divBdr>
            <w:top w:val="none" w:sz="0" w:space="0" w:color="auto"/>
            <w:left w:val="none" w:sz="0" w:space="0" w:color="auto"/>
            <w:bottom w:val="none" w:sz="0" w:space="0" w:color="auto"/>
            <w:right w:val="none" w:sz="0" w:space="0" w:color="auto"/>
          </w:divBdr>
        </w:div>
        <w:div w:id="259025240">
          <w:marLeft w:val="640"/>
          <w:marRight w:val="0"/>
          <w:marTop w:val="0"/>
          <w:marBottom w:val="0"/>
          <w:divBdr>
            <w:top w:val="none" w:sz="0" w:space="0" w:color="auto"/>
            <w:left w:val="none" w:sz="0" w:space="0" w:color="auto"/>
            <w:bottom w:val="none" w:sz="0" w:space="0" w:color="auto"/>
            <w:right w:val="none" w:sz="0" w:space="0" w:color="auto"/>
          </w:divBdr>
        </w:div>
        <w:div w:id="299112570">
          <w:marLeft w:val="640"/>
          <w:marRight w:val="0"/>
          <w:marTop w:val="0"/>
          <w:marBottom w:val="0"/>
          <w:divBdr>
            <w:top w:val="none" w:sz="0" w:space="0" w:color="auto"/>
            <w:left w:val="none" w:sz="0" w:space="0" w:color="auto"/>
            <w:bottom w:val="none" w:sz="0" w:space="0" w:color="auto"/>
            <w:right w:val="none" w:sz="0" w:space="0" w:color="auto"/>
          </w:divBdr>
        </w:div>
        <w:div w:id="1365905186">
          <w:marLeft w:val="640"/>
          <w:marRight w:val="0"/>
          <w:marTop w:val="0"/>
          <w:marBottom w:val="0"/>
          <w:divBdr>
            <w:top w:val="none" w:sz="0" w:space="0" w:color="auto"/>
            <w:left w:val="none" w:sz="0" w:space="0" w:color="auto"/>
            <w:bottom w:val="none" w:sz="0" w:space="0" w:color="auto"/>
            <w:right w:val="none" w:sz="0" w:space="0" w:color="auto"/>
          </w:divBdr>
        </w:div>
        <w:div w:id="1661033342">
          <w:marLeft w:val="640"/>
          <w:marRight w:val="0"/>
          <w:marTop w:val="0"/>
          <w:marBottom w:val="0"/>
          <w:divBdr>
            <w:top w:val="none" w:sz="0" w:space="0" w:color="auto"/>
            <w:left w:val="none" w:sz="0" w:space="0" w:color="auto"/>
            <w:bottom w:val="none" w:sz="0" w:space="0" w:color="auto"/>
            <w:right w:val="none" w:sz="0" w:space="0" w:color="auto"/>
          </w:divBdr>
        </w:div>
        <w:div w:id="1031996131">
          <w:marLeft w:val="640"/>
          <w:marRight w:val="0"/>
          <w:marTop w:val="0"/>
          <w:marBottom w:val="0"/>
          <w:divBdr>
            <w:top w:val="none" w:sz="0" w:space="0" w:color="auto"/>
            <w:left w:val="none" w:sz="0" w:space="0" w:color="auto"/>
            <w:bottom w:val="none" w:sz="0" w:space="0" w:color="auto"/>
            <w:right w:val="none" w:sz="0" w:space="0" w:color="auto"/>
          </w:divBdr>
        </w:div>
        <w:div w:id="649746941">
          <w:marLeft w:val="640"/>
          <w:marRight w:val="0"/>
          <w:marTop w:val="0"/>
          <w:marBottom w:val="0"/>
          <w:divBdr>
            <w:top w:val="none" w:sz="0" w:space="0" w:color="auto"/>
            <w:left w:val="none" w:sz="0" w:space="0" w:color="auto"/>
            <w:bottom w:val="none" w:sz="0" w:space="0" w:color="auto"/>
            <w:right w:val="none" w:sz="0" w:space="0" w:color="auto"/>
          </w:divBdr>
        </w:div>
        <w:div w:id="1331329832">
          <w:marLeft w:val="640"/>
          <w:marRight w:val="0"/>
          <w:marTop w:val="0"/>
          <w:marBottom w:val="0"/>
          <w:divBdr>
            <w:top w:val="none" w:sz="0" w:space="0" w:color="auto"/>
            <w:left w:val="none" w:sz="0" w:space="0" w:color="auto"/>
            <w:bottom w:val="none" w:sz="0" w:space="0" w:color="auto"/>
            <w:right w:val="none" w:sz="0" w:space="0" w:color="auto"/>
          </w:divBdr>
        </w:div>
        <w:div w:id="1116100409">
          <w:marLeft w:val="640"/>
          <w:marRight w:val="0"/>
          <w:marTop w:val="0"/>
          <w:marBottom w:val="0"/>
          <w:divBdr>
            <w:top w:val="none" w:sz="0" w:space="0" w:color="auto"/>
            <w:left w:val="none" w:sz="0" w:space="0" w:color="auto"/>
            <w:bottom w:val="none" w:sz="0" w:space="0" w:color="auto"/>
            <w:right w:val="none" w:sz="0" w:space="0" w:color="auto"/>
          </w:divBdr>
        </w:div>
        <w:div w:id="202598617">
          <w:marLeft w:val="640"/>
          <w:marRight w:val="0"/>
          <w:marTop w:val="0"/>
          <w:marBottom w:val="0"/>
          <w:divBdr>
            <w:top w:val="none" w:sz="0" w:space="0" w:color="auto"/>
            <w:left w:val="none" w:sz="0" w:space="0" w:color="auto"/>
            <w:bottom w:val="none" w:sz="0" w:space="0" w:color="auto"/>
            <w:right w:val="none" w:sz="0" w:space="0" w:color="auto"/>
          </w:divBdr>
        </w:div>
        <w:div w:id="1960648342">
          <w:marLeft w:val="640"/>
          <w:marRight w:val="0"/>
          <w:marTop w:val="0"/>
          <w:marBottom w:val="0"/>
          <w:divBdr>
            <w:top w:val="none" w:sz="0" w:space="0" w:color="auto"/>
            <w:left w:val="none" w:sz="0" w:space="0" w:color="auto"/>
            <w:bottom w:val="none" w:sz="0" w:space="0" w:color="auto"/>
            <w:right w:val="none" w:sz="0" w:space="0" w:color="auto"/>
          </w:divBdr>
        </w:div>
        <w:div w:id="1915040962">
          <w:marLeft w:val="640"/>
          <w:marRight w:val="0"/>
          <w:marTop w:val="0"/>
          <w:marBottom w:val="0"/>
          <w:divBdr>
            <w:top w:val="none" w:sz="0" w:space="0" w:color="auto"/>
            <w:left w:val="none" w:sz="0" w:space="0" w:color="auto"/>
            <w:bottom w:val="none" w:sz="0" w:space="0" w:color="auto"/>
            <w:right w:val="none" w:sz="0" w:space="0" w:color="auto"/>
          </w:divBdr>
        </w:div>
        <w:div w:id="1817255181">
          <w:marLeft w:val="640"/>
          <w:marRight w:val="0"/>
          <w:marTop w:val="0"/>
          <w:marBottom w:val="0"/>
          <w:divBdr>
            <w:top w:val="none" w:sz="0" w:space="0" w:color="auto"/>
            <w:left w:val="none" w:sz="0" w:space="0" w:color="auto"/>
            <w:bottom w:val="none" w:sz="0" w:space="0" w:color="auto"/>
            <w:right w:val="none" w:sz="0" w:space="0" w:color="auto"/>
          </w:divBdr>
        </w:div>
        <w:div w:id="528832050">
          <w:marLeft w:val="640"/>
          <w:marRight w:val="0"/>
          <w:marTop w:val="0"/>
          <w:marBottom w:val="0"/>
          <w:divBdr>
            <w:top w:val="none" w:sz="0" w:space="0" w:color="auto"/>
            <w:left w:val="none" w:sz="0" w:space="0" w:color="auto"/>
            <w:bottom w:val="none" w:sz="0" w:space="0" w:color="auto"/>
            <w:right w:val="none" w:sz="0" w:space="0" w:color="auto"/>
          </w:divBdr>
        </w:div>
        <w:div w:id="7412986">
          <w:marLeft w:val="640"/>
          <w:marRight w:val="0"/>
          <w:marTop w:val="0"/>
          <w:marBottom w:val="0"/>
          <w:divBdr>
            <w:top w:val="none" w:sz="0" w:space="0" w:color="auto"/>
            <w:left w:val="none" w:sz="0" w:space="0" w:color="auto"/>
            <w:bottom w:val="none" w:sz="0" w:space="0" w:color="auto"/>
            <w:right w:val="none" w:sz="0" w:space="0" w:color="auto"/>
          </w:divBdr>
        </w:div>
      </w:divsChild>
    </w:div>
    <w:div w:id="1173764710">
      <w:bodyDiv w:val="1"/>
      <w:marLeft w:val="0"/>
      <w:marRight w:val="0"/>
      <w:marTop w:val="0"/>
      <w:marBottom w:val="0"/>
      <w:divBdr>
        <w:top w:val="none" w:sz="0" w:space="0" w:color="auto"/>
        <w:left w:val="none" w:sz="0" w:space="0" w:color="auto"/>
        <w:bottom w:val="none" w:sz="0" w:space="0" w:color="auto"/>
        <w:right w:val="none" w:sz="0" w:space="0" w:color="auto"/>
      </w:divBdr>
    </w:div>
    <w:div w:id="1509252889">
      <w:bodyDiv w:val="1"/>
      <w:marLeft w:val="0"/>
      <w:marRight w:val="0"/>
      <w:marTop w:val="0"/>
      <w:marBottom w:val="0"/>
      <w:divBdr>
        <w:top w:val="none" w:sz="0" w:space="0" w:color="auto"/>
        <w:left w:val="none" w:sz="0" w:space="0" w:color="auto"/>
        <w:bottom w:val="none" w:sz="0" w:space="0" w:color="auto"/>
        <w:right w:val="none" w:sz="0" w:space="0" w:color="auto"/>
      </w:divBdr>
      <w:divsChild>
        <w:div w:id="994648112">
          <w:marLeft w:val="640"/>
          <w:marRight w:val="0"/>
          <w:marTop w:val="0"/>
          <w:marBottom w:val="0"/>
          <w:divBdr>
            <w:top w:val="none" w:sz="0" w:space="0" w:color="auto"/>
            <w:left w:val="none" w:sz="0" w:space="0" w:color="auto"/>
            <w:bottom w:val="none" w:sz="0" w:space="0" w:color="auto"/>
            <w:right w:val="none" w:sz="0" w:space="0" w:color="auto"/>
          </w:divBdr>
        </w:div>
        <w:div w:id="549999060">
          <w:marLeft w:val="640"/>
          <w:marRight w:val="0"/>
          <w:marTop w:val="0"/>
          <w:marBottom w:val="0"/>
          <w:divBdr>
            <w:top w:val="none" w:sz="0" w:space="0" w:color="auto"/>
            <w:left w:val="none" w:sz="0" w:space="0" w:color="auto"/>
            <w:bottom w:val="none" w:sz="0" w:space="0" w:color="auto"/>
            <w:right w:val="none" w:sz="0" w:space="0" w:color="auto"/>
          </w:divBdr>
        </w:div>
        <w:div w:id="292367548">
          <w:marLeft w:val="640"/>
          <w:marRight w:val="0"/>
          <w:marTop w:val="0"/>
          <w:marBottom w:val="0"/>
          <w:divBdr>
            <w:top w:val="none" w:sz="0" w:space="0" w:color="auto"/>
            <w:left w:val="none" w:sz="0" w:space="0" w:color="auto"/>
            <w:bottom w:val="none" w:sz="0" w:space="0" w:color="auto"/>
            <w:right w:val="none" w:sz="0" w:space="0" w:color="auto"/>
          </w:divBdr>
        </w:div>
        <w:div w:id="1789736876">
          <w:marLeft w:val="640"/>
          <w:marRight w:val="0"/>
          <w:marTop w:val="0"/>
          <w:marBottom w:val="0"/>
          <w:divBdr>
            <w:top w:val="none" w:sz="0" w:space="0" w:color="auto"/>
            <w:left w:val="none" w:sz="0" w:space="0" w:color="auto"/>
            <w:bottom w:val="none" w:sz="0" w:space="0" w:color="auto"/>
            <w:right w:val="none" w:sz="0" w:space="0" w:color="auto"/>
          </w:divBdr>
        </w:div>
        <w:div w:id="1163861269">
          <w:marLeft w:val="640"/>
          <w:marRight w:val="0"/>
          <w:marTop w:val="0"/>
          <w:marBottom w:val="0"/>
          <w:divBdr>
            <w:top w:val="none" w:sz="0" w:space="0" w:color="auto"/>
            <w:left w:val="none" w:sz="0" w:space="0" w:color="auto"/>
            <w:bottom w:val="none" w:sz="0" w:space="0" w:color="auto"/>
            <w:right w:val="none" w:sz="0" w:space="0" w:color="auto"/>
          </w:divBdr>
        </w:div>
        <w:div w:id="446705399">
          <w:marLeft w:val="640"/>
          <w:marRight w:val="0"/>
          <w:marTop w:val="0"/>
          <w:marBottom w:val="0"/>
          <w:divBdr>
            <w:top w:val="none" w:sz="0" w:space="0" w:color="auto"/>
            <w:left w:val="none" w:sz="0" w:space="0" w:color="auto"/>
            <w:bottom w:val="none" w:sz="0" w:space="0" w:color="auto"/>
            <w:right w:val="none" w:sz="0" w:space="0" w:color="auto"/>
          </w:divBdr>
        </w:div>
        <w:div w:id="2023359916">
          <w:marLeft w:val="640"/>
          <w:marRight w:val="0"/>
          <w:marTop w:val="0"/>
          <w:marBottom w:val="0"/>
          <w:divBdr>
            <w:top w:val="none" w:sz="0" w:space="0" w:color="auto"/>
            <w:left w:val="none" w:sz="0" w:space="0" w:color="auto"/>
            <w:bottom w:val="none" w:sz="0" w:space="0" w:color="auto"/>
            <w:right w:val="none" w:sz="0" w:space="0" w:color="auto"/>
          </w:divBdr>
        </w:div>
        <w:div w:id="140729509">
          <w:marLeft w:val="640"/>
          <w:marRight w:val="0"/>
          <w:marTop w:val="0"/>
          <w:marBottom w:val="0"/>
          <w:divBdr>
            <w:top w:val="none" w:sz="0" w:space="0" w:color="auto"/>
            <w:left w:val="none" w:sz="0" w:space="0" w:color="auto"/>
            <w:bottom w:val="none" w:sz="0" w:space="0" w:color="auto"/>
            <w:right w:val="none" w:sz="0" w:space="0" w:color="auto"/>
          </w:divBdr>
        </w:div>
        <w:div w:id="432673989">
          <w:marLeft w:val="640"/>
          <w:marRight w:val="0"/>
          <w:marTop w:val="0"/>
          <w:marBottom w:val="0"/>
          <w:divBdr>
            <w:top w:val="none" w:sz="0" w:space="0" w:color="auto"/>
            <w:left w:val="none" w:sz="0" w:space="0" w:color="auto"/>
            <w:bottom w:val="none" w:sz="0" w:space="0" w:color="auto"/>
            <w:right w:val="none" w:sz="0" w:space="0" w:color="auto"/>
          </w:divBdr>
        </w:div>
        <w:div w:id="577863383">
          <w:marLeft w:val="640"/>
          <w:marRight w:val="0"/>
          <w:marTop w:val="0"/>
          <w:marBottom w:val="0"/>
          <w:divBdr>
            <w:top w:val="none" w:sz="0" w:space="0" w:color="auto"/>
            <w:left w:val="none" w:sz="0" w:space="0" w:color="auto"/>
            <w:bottom w:val="none" w:sz="0" w:space="0" w:color="auto"/>
            <w:right w:val="none" w:sz="0" w:space="0" w:color="auto"/>
          </w:divBdr>
        </w:div>
        <w:div w:id="303122416">
          <w:marLeft w:val="640"/>
          <w:marRight w:val="0"/>
          <w:marTop w:val="0"/>
          <w:marBottom w:val="0"/>
          <w:divBdr>
            <w:top w:val="none" w:sz="0" w:space="0" w:color="auto"/>
            <w:left w:val="none" w:sz="0" w:space="0" w:color="auto"/>
            <w:bottom w:val="none" w:sz="0" w:space="0" w:color="auto"/>
            <w:right w:val="none" w:sz="0" w:space="0" w:color="auto"/>
          </w:divBdr>
        </w:div>
        <w:div w:id="1442064894">
          <w:marLeft w:val="640"/>
          <w:marRight w:val="0"/>
          <w:marTop w:val="0"/>
          <w:marBottom w:val="0"/>
          <w:divBdr>
            <w:top w:val="none" w:sz="0" w:space="0" w:color="auto"/>
            <w:left w:val="none" w:sz="0" w:space="0" w:color="auto"/>
            <w:bottom w:val="none" w:sz="0" w:space="0" w:color="auto"/>
            <w:right w:val="none" w:sz="0" w:space="0" w:color="auto"/>
          </w:divBdr>
        </w:div>
        <w:div w:id="1709143584">
          <w:marLeft w:val="640"/>
          <w:marRight w:val="0"/>
          <w:marTop w:val="0"/>
          <w:marBottom w:val="0"/>
          <w:divBdr>
            <w:top w:val="none" w:sz="0" w:space="0" w:color="auto"/>
            <w:left w:val="none" w:sz="0" w:space="0" w:color="auto"/>
            <w:bottom w:val="none" w:sz="0" w:space="0" w:color="auto"/>
            <w:right w:val="none" w:sz="0" w:space="0" w:color="auto"/>
          </w:divBdr>
        </w:div>
        <w:div w:id="402990553">
          <w:marLeft w:val="640"/>
          <w:marRight w:val="0"/>
          <w:marTop w:val="0"/>
          <w:marBottom w:val="0"/>
          <w:divBdr>
            <w:top w:val="none" w:sz="0" w:space="0" w:color="auto"/>
            <w:left w:val="none" w:sz="0" w:space="0" w:color="auto"/>
            <w:bottom w:val="none" w:sz="0" w:space="0" w:color="auto"/>
            <w:right w:val="none" w:sz="0" w:space="0" w:color="auto"/>
          </w:divBdr>
        </w:div>
        <w:div w:id="1998801037">
          <w:marLeft w:val="640"/>
          <w:marRight w:val="0"/>
          <w:marTop w:val="0"/>
          <w:marBottom w:val="0"/>
          <w:divBdr>
            <w:top w:val="none" w:sz="0" w:space="0" w:color="auto"/>
            <w:left w:val="none" w:sz="0" w:space="0" w:color="auto"/>
            <w:bottom w:val="none" w:sz="0" w:space="0" w:color="auto"/>
            <w:right w:val="none" w:sz="0" w:space="0" w:color="auto"/>
          </w:divBdr>
        </w:div>
        <w:div w:id="791707502">
          <w:marLeft w:val="640"/>
          <w:marRight w:val="0"/>
          <w:marTop w:val="0"/>
          <w:marBottom w:val="0"/>
          <w:divBdr>
            <w:top w:val="none" w:sz="0" w:space="0" w:color="auto"/>
            <w:left w:val="none" w:sz="0" w:space="0" w:color="auto"/>
            <w:bottom w:val="none" w:sz="0" w:space="0" w:color="auto"/>
            <w:right w:val="none" w:sz="0" w:space="0" w:color="auto"/>
          </w:divBdr>
        </w:div>
        <w:div w:id="651103165">
          <w:marLeft w:val="640"/>
          <w:marRight w:val="0"/>
          <w:marTop w:val="0"/>
          <w:marBottom w:val="0"/>
          <w:divBdr>
            <w:top w:val="none" w:sz="0" w:space="0" w:color="auto"/>
            <w:left w:val="none" w:sz="0" w:space="0" w:color="auto"/>
            <w:bottom w:val="none" w:sz="0" w:space="0" w:color="auto"/>
            <w:right w:val="none" w:sz="0" w:space="0" w:color="auto"/>
          </w:divBdr>
        </w:div>
        <w:div w:id="1225411391">
          <w:marLeft w:val="640"/>
          <w:marRight w:val="0"/>
          <w:marTop w:val="0"/>
          <w:marBottom w:val="0"/>
          <w:divBdr>
            <w:top w:val="none" w:sz="0" w:space="0" w:color="auto"/>
            <w:left w:val="none" w:sz="0" w:space="0" w:color="auto"/>
            <w:bottom w:val="none" w:sz="0" w:space="0" w:color="auto"/>
            <w:right w:val="none" w:sz="0" w:space="0" w:color="auto"/>
          </w:divBdr>
        </w:div>
        <w:div w:id="1324816107">
          <w:marLeft w:val="640"/>
          <w:marRight w:val="0"/>
          <w:marTop w:val="0"/>
          <w:marBottom w:val="0"/>
          <w:divBdr>
            <w:top w:val="none" w:sz="0" w:space="0" w:color="auto"/>
            <w:left w:val="none" w:sz="0" w:space="0" w:color="auto"/>
            <w:bottom w:val="none" w:sz="0" w:space="0" w:color="auto"/>
            <w:right w:val="none" w:sz="0" w:space="0" w:color="auto"/>
          </w:divBdr>
        </w:div>
        <w:div w:id="1034500908">
          <w:marLeft w:val="640"/>
          <w:marRight w:val="0"/>
          <w:marTop w:val="0"/>
          <w:marBottom w:val="0"/>
          <w:divBdr>
            <w:top w:val="none" w:sz="0" w:space="0" w:color="auto"/>
            <w:left w:val="none" w:sz="0" w:space="0" w:color="auto"/>
            <w:bottom w:val="none" w:sz="0" w:space="0" w:color="auto"/>
            <w:right w:val="none" w:sz="0" w:space="0" w:color="auto"/>
          </w:divBdr>
        </w:div>
        <w:div w:id="1712263142">
          <w:marLeft w:val="640"/>
          <w:marRight w:val="0"/>
          <w:marTop w:val="0"/>
          <w:marBottom w:val="0"/>
          <w:divBdr>
            <w:top w:val="none" w:sz="0" w:space="0" w:color="auto"/>
            <w:left w:val="none" w:sz="0" w:space="0" w:color="auto"/>
            <w:bottom w:val="none" w:sz="0" w:space="0" w:color="auto"/>
            <w:right w:val="none" w:sz="0" w:space="0" w:color="auto"/>
          </w:divBdr>
        </w:div>
        <w:div w:id="869031769">
          <w:marLeft w:val="640"/>
          <w:marRight w:val="0"/>
          <w:marTop w:val="0"/>
          <w:marBottom w:val="0"/>
          <w:divBdr>
            <w:top w:val="none" w:sz="0" w:space="0" w:color="auto"/>
            <w:left w:val="none" w:sz="0" w:space="0" w:color="auto"/>
            <w:bottom w:val="none" w:sz="0" w:space="0" w:color="auto"/>
            <w:right w:val="none" w:sz="0" w:space="0" w:color="auto"/>
          </w:divBdr>
        </w:div>
        <w:div w:id="1453671808">
          <w:marLeft w:val="640"/>
          <w:marRight w:val="0"/>
          <w:marTop w:val="0"/>
          <w:marBottom w:val="0"/>
          <w:divBdr>
            <w:top w:val="none" w:sz="0" w:space="0" w:color="auto"/>
            <w:left w:val="none" w:sz="0" w:space="0" w:color="auto"/>
            <w:bottom w:val="none" w:sz="0" w:space="0" w:color="auto"/>
            <w:right w:val="none" w:sz="0" w:space="0" w:color="auto"/>
          </w:divBdr>
        </w:div>
        <w:div w:id="925189628">
          <w:marLeft w:val="640"/>
          <w:marRight w:val="0"/>
          <w:marTop w:val="0"/>
          <w:marBottom w:val="0"/>
          <w:divBdr>
            <w:top w:val="none" w:sz="0" w:space="0" w:color="auto"/>
            <w:left w:val="none" w:sz="0" w:space="0" w:color="auto"/>
            <w:bottom w:val="none" w:sz="0" w:space="0" w:color="auto"/>
            <w:right w:val="none" w:sz="0" w:space="0" w:color="auto"/>
          </w:divBdr>
        </w:div>
        <w:div w:id="1734498293">
          <w:marLeft w:val="640"/>
          <w:marRight w:val="0"/>
          <w:marTop w:val="0"/>
          <w:marBottom w:val="0"/>
          <w:divBdr>
            <w:top w:val="none" w:sz="0" w:space="0" w:color="auto"/>
            <w:left w:val="none" w:sz="0" w:space="0" w:color="auto"/>
            <w:bottom w:val="none" w:sz="0" w:space="0" w:color="auto"/>
            <w:right w:val="none" w:sz="0" w:space="0" w:color="auto"/>
          </w:divBdr>
        </w:div>
        <w:div w:id="322860830">
          <w:marLeft w:val="640"/>
          <w:marRight w:val="0"/>
          <w:marTop w:val="0"/>
          <w:marBottom w:val="0"/>
          <w:divBdr>
            <w:top w:val="none" w:sz="0" w:space="0" w:color="auto"/>
            <w:left w:val="none" w:sz="0" w:space="0" w:color="auto"/>
            <w:bottom w:val="none" w:sz="0" w:space="0" w:color="auto"/>
            <w:right w:val="none" w:sz="0" w:space="0" w:color="auto"/>
          </w:divBdr>
        </w:div>
        <w:div w:id="2048409388">
          <w:marLeft w:val="640"/>
          <w:marRight w:val="0"/>
          <w:marTop w:val="0"/>
          <w:marBottom w:val="0"/>
          <w:divBdr>
            <w:top w:val="none" w:sz="0" w:space="0" w:color="auto"/>
            <w:left w:val="none" w:sz="0" w:space="0" w:color="auto"/>
            <w:bottom w:val="none" w:sz="0" w:space="0" w:color="auto"/>
            <w:right w:val="none" w:sz="0" w:space="0" w:color="auto"/>
          </w:divBdr>
        </w:div>
        <w:div w:id="1792630624">
          <w:marLeft w:val="640"/>
          <w:marRight w:val="0"/>
          <w:marTop w:val="0"/>
          <w:marBottom w:val="0"/>
          <w:divBdr>
            <w:top w:val="none" w:sz="0" w:space="0" w:color="auto"/>
            <w:left w:val="none" w:sz="0" w:space="0" w:color="auto"/>
            <w:bottom w:val="none" w:sz="0" w:space="0" w:color="auto"/>
            <w:right w:val="none" w:sz="0" w:space="0" w:color="auto"/>
          </w:divBdr>
        </w:div>
        <w:div w:id="1005211556">
          <w:marLeft w:val="640"/>
          <w:marRight w:val="0"/>
          <w:marTop w:val="0"/>
          <w:marBottom w:val="0"/>
          <w:divBdr>
            <w:top w:val="none" w:sz="0" w:space="0" w:color="auto"/>
            <w:left w:val="none" w:sz="0" w:space="0" w:color="auto"/>
            <w:bottom w:val="none" w:sz="0" w:space="0" w:color="auto"/>
            <w:right w:val="none" w:sz="0" w:space="0" w:color="auto"/>
          </w:divBdr>
        </w:div>
        <w:div w:id="698549465">
          <w:marLeft w:val="640"/>
          <w:marRight w:val="0"/>
          <w:marTop w:val="0"/>
          <w:marBottom w:val="0"/>
          <w:divBdr>
            <w:top w:val="none" w:sz="0" w:space="0" w:color="auto"/>
            <w:left w:val="none" w:sz="0" w:space="0" w:color="auto"/>
            <w:bottom w:val="none" w:sz="0" w:space="0" w:color="auto"/>
            <w:right w:val="none" w:sz="0" w:space="0" w:color="auto"/>
          </w:divBdr>
        </w:div>
      </w:divsChild>
    </w:div>
    <w:div w:id="1527715901">
      <w:bodyDiv w:val="1"/>
      <w:marLeft w:val="0"/>
      <w:marRight w:val="0"/>
      <w:marTop w:val="0"/>
      <w:marBottom w:val="0"/>
      <w:divBdr>
        <w:top w:val="none" w:sz="0" w:space="0" w:color="auto"/>
        <w:left w:val="none" w:sz="0" w:space="0" w:color="auto"/>
        <w:bottom w:val="none" w:sz="0" w:space="0" w:color="auto"/>
        <w:right w:val="none" w:sz="0" w:space="0" w:color="auto"/>
      </w:divBdr>
    </w:div>
    <w:div w:id="1662463872">
      <w:bodyDiv w:val="1"/>
      <w:marLeft w:val="0"/>
      <w:marRight w:val="0"/>
      <w:marTop w:val="0"/>
      <w:marBottom w:val="0"/>
      <w:divBdr>
        <w:top w:val="none" w:sz="0" w:space="0" w:color="auto"/>
        <w:left w:val="none" w:sz="0" w:space="0" w:color="auto"/>
        <w:bottom w:val="none" w:sz="0" w:space="0" w:color="auto"/>
        <w:right w:val="none" w:sz="0" w:space="0" w:color="auto"/>
      </w:divBdr>
      <w:divsChild>
        <w:div w:id="1399327440">
          <w:marLeft w:val="640"/>
          <w:marRight w:val="0"/>
          <w:marTop w:val="0"/>
          <w:marBottom w:val="0"/>
          <w:divBdr>
            <w:top w:val="none" w:sz="0" w:space="0" w:color="auto"/>
            <w:left w:val="none" w:sz="0" w:space="0" w:color="auto"/>
            <w:bottom w:val="none" w:sz="0" w:space="0" w:color="auto"/>
            <w:right w:val="none" w:sz="0" w:space="0" w:color="auto"/>
          </w:divBdr>
        </w:div>
        <w:div w:id="1541896535">
          <w:marLeft w:val="640"/>
          <w:marRight w:val="0"/>
          <w:marTop w:val="0"/>
          <w:marBottom w:val="0"/>
          <w:divBdr>
            <w:top w:val="none" w:sz="0" w:space="0" w:color="auto"/>
            <w:left w:val="none" w:sz="0" w:space="0" w:color="auto"/>
            <w:bottom w:val="none" w:sz="0" w:space="0" w:color="auto"/>
            <w:right w:val="none" w:sz="0" w:space="0" w:color="auto"/>
          </w:divBdr>
        </w:div>
        <w:div w:id="1226405405">
          <w:marLeft w:val="640"/>
          <w:marRight w:val="0"/>
          <w:marTop w:val="0"/>
          <w:marBottom w:val="0"/>
          <w:divBdr>
            <w:top w:val="none" w:sz="0" w:space="0" w:color="auto"/>
            <w:left w:val="none" w:sz="0" w:space="0" w:color="auto"/>
            <w:bottom w:val="none" w:sz="0" w:space="0" w:color="auto"/>
            <w:right w:val="none" w:sz="0" w:space="0" w:color="auto"/>
          </w:divBdr>
        </w:div>
        <w:div w:id="314532756">
          <w:marLeft w:val="640"/>
          <w:marRight w:val="0"/>
          <w:marTop w:val="0"/>
          <w:marBottom w:val="0"/>
          <w:divBdr>
            <w:top w:val="none" w:sz="0" w:space="0" w:color="auto"/>
            <w:left w:val="none" w:sz="0" w:space="0" w:color="auto"/>
            <w:bottom w:val="none" w:sz="0" w:space="0" w:color="auto"/>
            <w:right w:val="none" w:sz="0" w:space="0" w:color="auto"/>
          </w:divBdr>
        </w:div>
        <w:div w:id="368532108">
          <w:marLeft w:val="640"/>
          <w:marRight w:val="0"/>
          <w:marTop w:val="0"/>
          <w:marBottom w:val="0"/>
          <w:divBdr>
            <w:top w:val="none" w:sz="0" w:space="0" w:color="auto"/>
            <w:left w:val="none" w:sz="0" w:space="0" w:color="auto"/>
            <w:bottom w:val="none" w:sz="0" w:space="0" w:color="auto"/>
            <w:right w:val="none" w:sz="0" w:space="0" w:color="auto"/>
          </w:divBdr>
        </w:div>
        <w:div w:id="1309557625">
          <w:marLeft w:val="640"/>
          <w:marRight w:val="0"/>
          <w:marTop w:val="0"/>
          <w:marBottom w:val="0"/>
          <w:divBdr>
            <w:top w:val="none" w:sz="0" w:space="0" w:color="auto"/>
            <w:left w:val="none" w:sz="0" w:space="0" w:color="auto"/>
            <w:bottom w:val="none" w:sz="0" w:space="0" w:color="auto"/>
            <w:right w:val="none" w:sz="0" w:space="0" w:color="auto"/>
          </w:divBdr>
        </w:div>
        <w:div w:id="1331252734">
          <w:marLeft w:val="640"/>
          <w:marRight w:val="0"/>
          <w:marTop w:val="0"/>
          <w:marBottom w:val="0"/>
          <w:divBdr>
            <w:top w:val="none" w:sz="0" w:space="0" w:color="auto"/>
            <w:left w:val="none" w:sz="0" w:space="0" w:color="auto"/>
            <w:bottom w:val="none" w:sz="0" w:space="0" w:color="auto"/>
            <w:right w:val="none" w:sz="0" w:space="0" w:color="auto"/>
          </w:divBdr>
        </w:div>
        <w:div w:id="982347162">
          <w:marLeft w:val="640"/>
          <w:marRight w:val="0"/>
          <w:marTop w:val="0"/>
          <w:marBottom w:val="0"/>
          <w:divBdr>
            <w:top w:val="none" w:sz="0" w:space="0" w:color="auto"/>
            <w:left w:val="none" w:sz="0" w:space="0" w:color="auto"/>
            <w:bottom w:val="none" w:sz="0" w:space="0" w:color="auto"/>
            <w:right w:val="none" w:sz="0" w:space="0" w:color="auto"/>
          </w:divBdr>
        </w:div>
        <w:div w:id="1615356798">
          <w:marLeft w:val="640"/>
          <w:marRight w:val="0"/>
          <w:marTop w:val="0"/>
          <w:marBottom w:val="0"/>
          <w:divBdr>
            <w:top w:val="none" w:sz="0" w:space="0" w:color="auto"/>
            <w:left w:val="none" w:sz="0" w:space="0" w:color="auto"/>
            <w:bottom w:val="none" w:sz="0" w:space="0" w:color="auto"/>
            <w:right w:val="none" w:sz="0" w:space="0" w:color="auto"/>
          </w:divBdr>
        </w:div>
        <w:div w:id="676881301">
          <w:marLeft w:val="640"/>
          <w:marRight w:val="0"/>
          <w:marTop w:val="0"/>
          <w:marBottom w:val="0"/>
          <w:divBdr>
            <w:top w:val="none" w:sz="0" w:space="0" w:color="auto"/>
            <w:left w:val="none" w:sz="0" w:space="0" w:color="auto"/>
            <w:bottom w:val="none" w:sz="0" w:space="0" w:color="auto"/>
            <w:right w:val="none" w:sz="0" w:space="0" w:color="auto"/>
          </w:divBdr>
        </w:div>
        <w:div w:id="1038510830">
          <w:marLeft w:val="640"/>
          <w:marRight w:val="0"/>
          <w:marTop w:val="0"/>
          <w:marBottom w:val="0"/>
          <w:divBdr>
            <w:top w:val="none" w:sz="0" w:space="0" w:color="auto"/>
            <w:left w:val="none" w:sz="0" w:space="0" w:color="auto"/>
            <w:bottom w:val="none" w:sz="0" w:space="0" w:color="auto"/>
            <w:right w:val="none" w:sz="0" w:space="0" w:color="auto"/>
          </w:divBdr>
        </w:div>
        <w:div w:id="263071702">
          <w:marLeft w:val="640"/>
          <w:marRight w:val="0"/>
          <w:marTop w:val="0"/>
          <w:marBottom w:val="0"/>
          <w:divBdr>
            <w:top w:val="none" w:sz="0" w:space="0" w:color="auto"/>
            <w:left w:val="none" w:sz="0" w:space="0" w:color="auto"/>
            <w:bottom w:val="none" w:sz="0" w:space="0" w:color="auto"/>
            <w:right w:val="none" w:sz="0" w:space="0" w:color="auto"/>
          </w:divBdr>
        </w:div>
        <w:div w:id="256792376">
          <w:marLeft w:val="640"/>
          <w:marRight w:val="0"/>
          <w:marTop w:val="0"/>
          <w:marBottom w:val="0"/>
          <w:divBdr>
            <w:top w:val="none" w:sz="0" w:space="0" w:color="auto"/>
            <w:left w:val="none" w:sz="0" w:space="0" w:color="auto"/>
            <w:bottom w:val="none" w:sz="0" w:space="0" w:color="auto"/>
            <w:right w:val="none" w:sz="0" w:space="0" w:color="auto"/>
          </w:divBdr>
        </w:div>
        <w:div w:id="1970502852">
          <w:marLeft w:val="640"/>
          <w:marRight w:val="0"/>
          <w:marTop w:val="0"/>
          <w:marBottom w:val="0"/>
          <w:divBdr>
            <w:top w:val="none" w:sz="0" w:space="0" w:color="auto"/>
            <w:left w:val="none" w:sz="0" w:space="0" w:color="auto"/>
            <w:bottom w:val="none" w:sz="0" w:space="0" w:color="auto"/>
            <w:right w:val="none" w:sz="0" w:space="0" w:color="auto"/>
          </w:divBdr>
        </w:div>
        <w:div w:id="1075542809">
          <w:marLeft w:val="640"/>
          <w:marRight w:val="0"/>
          <w:marTop w:val="0"/>
          <w:marBottom w:val="0"/>
          <w:divBdr>
            <w:top w:val="none" w:sz="0" w:space="0" w:color="auto"/>
            <w:left w:val="none" w:sz="0" w:space="0" w:color="auto"/>
            <w:bottom w:val="none" w:sz="0" w:space="0" w:color="auto"/>
            <w:right w:val="none" w:sz="0" w:space="0" w:color="auto"/>
          </w:divBdr>
        </w:div>
        <w:div w:id="211961371">
          <w:marLeft w:val="640"/>
          <w:marRight w:val="0"/>
          <w:marTop w:val="0"/>
          <w:marBottom w:val="0"/>
          <w:divBdr>
            <w:top w:val="none" w:sz="0" w:space="0" w:color="auto"/>
            <w:left w:val="none" w:sz="0" w:space="0" w:color="auto"/>
            <w:bottom w:val="none" w:sz="0" w:space="0" w:color="auto"/>
            <w:right w:val="none" w:sz="0" w:space="0" w:color="auto"/>
          </w:divBdr>
        </w:div>
        <w:div w:id="82261439">
          <w:marLeft w:val="640"/>
          <w:marRight w:val="0"/>
          <w:marTop w:val="0"/>
          <w:marBottom w:val="0"/>
          <w:divBdr>
            <w:top w:val="none" w:sz="0" w:space="0" w:color="auto"/>
            <w:left w:val="none" w:sz="0" w:space="0" w:color="auto"/>
            <w:bottom w:val="none" w:sz="0" w:space="0" w:color="auto"/>
            <w:right w:val="none" w:sz="0" w:space="0" w:color="auto"/>
          </w:divBdr>
        </w:div>
        <w:div w:id="1466578407">
          <w:marLeft w:val="640"/>
          <w:marRight w:val="0"/>
          <w:marTop w:val="0"/>
          <w:marBottom w:val="0"/>
          <w:divBdr>
            <w:top w:val="none" w:sz="0" w:space="0" w:color="auto"/>
            <w:left w:val="none" w:sz="0" w:space="0" w:color="auto"/>
            <w:bottom w:val="none" w:sz="0" w:space="0" w:color="auto"/>
            <w:right w:val="none" w:sz="0" w:space="0" w:color="auto"/>
          </w:divBdr>
        </w:div>
        <w:div w:id="998313135">
          <w:marLeft w:val="640"/>
          <w:marRight w:val="0"/>
          <w:marTop w:val="0"/>
          <w:marBottom w:val="0"/>
          <w:divBdr>
            <w:top w:val="none" w:sz="0" w:space="0" w:color="auto"/>
            <w:left w:val="none" w:sz="0" w:space="0" w:color="auto"/>
            <w:bottom w:val="none" w:sz="0" w:space="0" w:color="auto"/>
            <w:right w:val="none" w:sz="0" w:space="0" w:color="auto"/>
          </w:divBdr>
        </w:div>
        <w:div w:id="414086637">
          <w:marLeft w:val="640"/>
          <w:marRight w:val="0"/>
          <w:marTop w:val="0"/>
          <w:marBottom w:val="0"/>
          <w:divBdr>
            <w:top w:val="none" w:sz="0" w:space="0" w:color="auto"/>
            <w:left w:val="none" w:sz="0" w:space="0" w:color="auto"/>
            <w:bottom w:val="none" w:sz="0" w:space="0" w:color="auto"/>
            <w:right w:val="none" w:sz="0" w:space="0" w:color="auto"/>
          </w:divBdr>
        </w:div>
        <w:div w:id="1616254658">
          <w:marLeft w:val="640"/>
          <w:marRight w:val="0"/>
          <w:marTop w:val="0"/>
          <w:marBottom w:val="0"/>
          <w:divBdr>
            <w:top w:val="none" w:sz="0" w:space="0" w:color="auto"/>
            <w:left w:val="none" w:sz="0" w:space="0" w:color="auto"/>
            <w:bottom w:val="none" w:sz="0" w:space="0" w:color="auto"/>
            <w:right w:val="none" w:sz="0" w:space="0" w:color="auto"/>
          </w:divBdr>
        </w:div>
        <w:div w:id="1229028090">
          <w:marLeft w:val="640"/>
          <w:marRight w:val="0"/>
          <w:marTop w:val="0"/>
          <w:marBottom w:val="0"/>
          <w:divBdr>
            <w:top w:val="none" w:sz="0" w:space="0" w:color="auto"/>
            <w:left w:val="none" w:sz="0" w:space="0" w:color="auto"/>
            <w:bottom w:val="none" w:sz="0" w:space="0" w:color="auto"/>
            <w:right w:val="none" w:sz="0" w:space="0" w:color="auto"/>
          </w:divBdr>
        </w:div>
        <w:div w:id="46537174">
          <w:marLeft w:val="640"/>
          <w:marRight w:val="0"/>
          <w:marTop w:val="0"/>
          <w:marBottom w:val="0"/>
          <w:divBdr>
            <w:top w:val="none" w:sz="0" w:space="0" w:color="auto"/>
            <w:left w:val="none" w:sz="0" w:space="0" w:color="auto"/>
            <w:bottom w:val="none" w:sz="0" w:space="0" w:color="auto"/>
            <w:right w:val="none" w:sz="0" w:space="0" w:color="auto"/>
          </w:divBdr>
        </w:div>
        <w:div w:id="1725181994">
          <w:marLeft w:val="640"/>
          <w:marRight w:val="0"/>
          <w:marTop w:val="0"/>
          <w:marBottom w:val="0"/>
          <w:divBdr>
            <w:top w:val="none" w:sz="0" w:space="0" w:color="auto"/>
            <w:left w:val="none" w:sz="0" w:space="0" w:color="auto"/>
            <w:bottom w:val="none" w:sz="0" w:space="0" w:color="auto"/>
            <w:right w:val="none" w:sz="0" w:space="0" w:color="auto"/>
          </w:divBdr>
        </w:div>
        <w:div w:id="1747144306">
          <w:marLeft w:val="640"/>
          <w:marRight w:val="0"/>
          <w:marTop w:val="0"/>
          <w:marBottom w:val="0"/>
          <w:divBdr>
            <w:top w:val="none" w:sz="0" w:space="0" w:color="auto"/>
            <w:left w:val="none" w:sz="0" w:space="0" w:color="auto"/>
            <w:bottom w:val="none" w:sz="0" w:space="0" w:color="auto"/>
            <w:right w:val="none" w:sz="0" w:space="0" w:color="auto"/>
          </w:divBdr>
        </w:div>
        <w:div w:id="1819954722">
          <w:marLeft w:val="640"/>
          <w:marRight w:val="0"/>
          <w:marTop w:val="0"/>
          <w:marBottom w:val="0"/>
          <w:divBdr>
            <w:top w:val="none" w:sz="0" w:space="0" w:color="auto"/>
            <w:left w:val="none" w:sz="0" w:space="0" w:color="auto"/>
            <w:bottom w:val="none" w:sz="0" w:space="0" w:color="auto"/>
            <w:right w:val="none" w:sz="0" w:space="0" w:color="auto"/>
          </w:divBdr>
        </w:div>
        <w:div w:id="645743725">
          <w:marLeft w:val="640"/>
          <w:marRight w:val="0"/>
          <w:marTop w:val="0"/>
          <w:marBottom w:val="0"/>
          <w:divBdr>
            <w:top w:val="none" w:sz="0" w:space="0" w:color="auto"/>
            <w:left w:val="none" w:sz="0" w:space="0" w:color="auto"/>
            <w:bottom w:val="none" w:sz="0" w:space="0" w:color="auto"/>
            <w:right w:val="none" w:sz="0" w:space="0" w:color="auto"/>
          </w:divBdr>
        </w:div>
        <w:div w:id="516231661">
          <w:marLeft w:val="640"/>
          <w:marRight w:val="0"/>
          <w:marTop w:val="0"/>
          <w:marBottom w:val="0"/>
          <w:divBdr>
            <w:top w:val="none" w:sz="0" w:space="0" w:color="auto"/>
            <w:left w:val="none" w:sz="0" w:space="0" w:color="auto"/>
            <w:bottom w:val="none" w:sz="0" w:space="0" w:color="auto"/>
            <w:right w:val="none" w:sz="0" w:space="0" w:color="auto"/>
          </w:divBdr>
        </w:div>
        <w:div w:id="868421395">
          <w:marLeft w:val="640"/>
          <w:marRight w:val="0"/>
          <w:marTop w:val="0"/>
          <w:marBottom w:val="0"/>
          <w:divBdr>
            <w:top w:val="none" w:sz="0" w:space="0" w:color="auto"/>
            <w:left w:val="none" w:sz="0" w:space="0" w:color="auto"/>
            <w:bottom w:val="none" w:sz="0" w:space="0" w:color="auto"/>
            <w:right w:val="none" w:sz="0" w:space="0" w:color="auto"/>
          </w:divBdr>
        </w:div>
        <w:div w:id="388769539">
          <w:marLeft w:val="640"/>
          <w:marRight w:val="0"/>
          <w:marTop w:val="0"/>
          <w:marBottom w:val="0"/>
          <w:divBdr>
            <w:top w:val="none" w:sz="0" w:space="0" w:color="auto"/>
            <w:left w:val="none" w:sz="0" w:space="0" w:color="auto"/>
            <w:bottom w:val="none" w:sz="0" w:space="0" w:color="auto"/>
            <w:right w:val="none" w:sz="0" w:space="0" w:color="auto"/>
          </w:divBdr>
        </w:div>
      </w:divsChild>
    </w:div>
    <w:div w:id="1776899382">
      <w:bodyDiv w:val="1"/>
      <w:marLeft w:val="0"/>
      <w:marRight w:val="0"/>
      <w:marTop w:val="0"/>
      <w:marBottom w:val="0"/>
      <w:divBdr>
        <w:top w:val="none" w:sz="0" w:space="0" w:color="auto"/>
        <w:left w:val="none" w:sz="0" w:space="0" w:color="auto"/>
        <w:bottom w:val="none" w:sz="0" w:space="0" w:color="auto"/>
        <w:right w:val="none" w:sz="0" w:space="0" w:color="auto"/>
      </w:divBdr>
      <w:divsChild>
        <w:div w:id="82607415">
          <w:marLeft w:val="640"/>
          <w:marRight w:val="0"/>
          <w:marTop w:val="0"/>
          <w:marBottom w:val="0"/>
          <w:divBdr>
            <w:top w:val="none" w:sz="0" w:space="0" w:color="auto"/>
            <w:left w:val="none" w:sz="0" w:space="0" w:color="auto"/>
            <w:bottom w:val="none" w:sz="0" w:space="0" w:color="auto"/>
            <w:right w:val="none" w:sz="0" w:space="0" w:color="auto"/>
          </w:divBdr>
        </w:div>
        <w:div w:id="1925994831">
          <w:marLeft w:val="640"/>
          <w:marRight w:val="0"/>
          <w:marTop w:val="0"/>
          <w:marBottom w:val="0"/>
          <w:divBdr>
            <w:top w:val="none" w:sz="0" w:space="0" w:color="auto"/>
            <w:left w:val="none" w:sz="0" w:space="0" w:color="auto"/>
            <w:bottom w:val="none" w:sz="0" w:space="0" w:color="auto"/>
            <w:right w:val="none" w:sz="0" w:space="0" w:color="auto"/>
          </w:divBdr>
        </w:div>
        <w:div w:id="1460146378">
          <w:marLeft w:val="640"/>
          <w:marRight w:val="0"/>
          <w:marTop w:val="0"/>
          <w:marBottom w:val="0"/>
          <w:divBdr>
            <w:top w:val="none" w:sz="0" w:space="0" w:color="auto"/>
            <w:left w:val="none" w:sz="0" w:space="0" w:color="auto"/>
            <w:bottom w:val="none" w:sz="0" w:space="0" w:color="auto"/>
            <w:right w:val="none" w:sz="0" w:space="0" w:color="auto"/>
          </w:divBdr>
        </w:div>
        <w:div w:id="882331273">
          <w:marLeft w:val="640"/>
          <w:marRight w:val="0"/>
          <w:marTop w:val="0"/>
          <w:marBottom w:val="0"/>
          <w:divBdr>
            <w:top w:val="none" w:sz="0" w:space="0" w:color="auto"/>
            <w:left w:val="none" w:sz="0" w:space="0" w:color="auto"/>
            <w:bottom w:val="none" w:sz="0" w:space="0" w:color="auto"/>
            <w:right w:val="none" w:sz="0" w:space="0" w:color="auto"/>
          </w:divBdr>
        </w:div>
        <w:div w:id="920916964">
          <w:marLeft w:val="640"/>
          <w:marRight w:val="0"/>
          <w:marTop w:val="0"/>
          <w:marBottom w:val="0"/>
          <w:divBdr>
            <w:top w:val="none" w:sz="0" w:space="0" w:color="auto"/>
            <w:left w:val="none" w:sz="0" w:space="0" w:color="auto"/>
            <w:bottom w:val="none" w:sz="0" w:space="0" w:color="auto"/>
            <w:right w:val="none" w:sz="0" w:space="0" w:color="auto"/>
          </w:divBdr>
        </w:div>
        <w:div w:id="181939255">
          <w:marLeft w:val="640"/>
          <w:marRight w:val="0"/>
          <w:marTop w:val="0"/>
          <w:marBottom w:val="0"/>
          <w:divBdr>
            <w:top w:val="none" w:sz="0" w:space="0" w:color="auto"/>
            <w:left w:val="none" w:sz="0" w:space="0" w:color="auto"/>
            <w:bottom w:val="none" w:sz="0" w:space="0" w:color="auto"/>
            <w:right w:val="none" w:sz="0" w:space="0" w:color="auto"/>
          </w:divBdr>
        </w:div>
        <w:div w:id="246425773">
          <w:marLeft w:val="640"/>
          <w:marRight w:val="0"/>
          <w:marTop w:val="0"/>
          <w:marBottom w:val="0"/>
          <w:divBdr>
            <w:top w:val="none" w:sz="0" w:space="0" w:color="auto"/>
            <w:left w:val="none" w:sz="0" w:space="0" w:color="auto"/>
            <w:bottom w:val="none" w:sz="0" w:space="0" w:color="auto"/>
            <w:right w:val="none" w:sz="0" w:space="0" w:color="auto"/>
          </w:divBdr>
        </w:div>
        <w:div w:id="1188060218">
          <w:marLeft w:val="640"/>
          <w:marRight w:val="0"/>
          <w:marTop w:val="0"/>
          <w:marBottom w:val="0"/>
          <w:divBdr>
            <w:top w:val="none" w:sz="0" w:space="0" w:color="auto"/>
            <w:left w:val="none" w:sz="0" w:space="0" w:color="auto"/>
            <w:bottom w:val="none" w:sz="0" w:space="0" w:color="auto"/>
            <w:right w:val="none" w:sz="0" w:space="0" w:color="auto"/>
          </w:divBdr>
        </w:div>
        <w:div w:id="1450005398">
          <w:marLeft w:val="640"/>
          <w:marRight w:val="0"/>
          <w:marTop w:val="0"/>
          <w:marBottom w:val="0"/>
          <w:divBdr>
            <w:top w:val="none" w:sz="0" w:space="0" w:color="auto"/>
            <w:left w:val="none" w:sz="0" w:space="0" w:color="auto"/>
            <w:bottom w:val="none" w:sz="0" w:space="0" w:color="auto"/>
            <w:right w:val="none" w:sz="0" w:space="0" w:color="auto"/>
          </w:divBdr>
        </w:div>
        <w:div w:id="256526985">
          <w:marLeft w:val="640"/>
          <w:marRight w:val="0"/>
          <w:marTop w:val="0"/>
          <w:marBottom w:val="0"/>
          <w:divBdr>
            <w:top w:val="none" w:sz="0" w:space="0" w:color="auto"/>
            <w:left w:val="none" w:sz="0" w:space="0" w:color="auto"/>
            <w:bottom w:val="none" w:sz="0" w:space="0" w:color="auto"/>
            <w:right w:val="none" w:sz="0" w:space="0" w:color="auto"/>
          </w:divBdr>
        </w:div>
        <w:div w:id="1148863465">
          <w:marLeft w:val="640"/>
          <w:marRight w:val="0"/>
          <w:marTop w:val="0"/>
          <w:marBottom w:val="0"/>
          <w:divBdr>
            <w:top w:val="none" w:sz="0" w:space="0" w:color="auto"/>
            <w:left w:val="none" w:sz="0" w:space="0" w:color="auto"/>
            <w:bottom w:val="none" w:sz="0" w:space="0" w:color="auto"/>
            <w:right w:val="none" w:sz="0" w:space="0" w:color="auto"/>
          </w:divBdr>
        </w:div>
        <w:div w:id="968585866">
          <w:marLeft w:val="640"/>
          <w:marRight w:val="0"/>
          <w:marTop w:val="0"/>
          <w:marBottom w:val="0"/>
          <w:divBdr>
            <w:top w:val="none" w:sz="0" w:space="0" w:color="auto"/>
            <w:left w:val="none" w:sz="0" w:space="0" w:color="auto"/>
            <w:bottom w:val="none" w:sz="0" w:space="0" w:color="auto"/>
            <w:right w:val="none" w:sz="0" w:space="0" w:color="auto"/>
          </w:divBdr>
        </w:div>
        <w:div w:id="214584631">
          <w:marLeft w:val="640"/>
          <w:marRight w:val="0"/>
          <w:marTop w:val="0"/>
          <w:marBottom w:val="0"/>
          <w:divBdr>
            <w:top w:val="none" w:sz="0" w:space="0" w:color="auto"/>
            <w:left w:val="none" w:sz="0" w:space="0" w:color="auto"/>
            <w:bottom w:val="none" w:sz="0" w:space="0" w:color="auto"/>
            <w:right w:val="none" w:sz="0" w:space="0" w:color="auto"/>
          </w:divBdr>
        </w:div>
        <w:div w:id="646983296">
          <w:marLeft w:val="640"/>
          <w:marRight w:val="0"/>
          <w:marTop w:val="0"/>
          <w:marBottom w:val="0"/>
          <w:divBdr>
            <w:top w:val="none" w:sz="0" w:space="0" w:color="auto"/>
            <w:left w:val="none" w:sz="0" w:space="0" w:color="auto"/>
            <w:bottom w:val="none" w:sz="0" w:space="0" w:color="auto"/>
            <w:right w:val="none" w:sz="0" w:space="0" w:color="auto"/>
          </w:divBdr>
        </w:div>
        <w:div w:id="1507208403">
          <w:marLeft w:val="640"/>
          <w:marRight w:val="0"/>
          <w:marTop w:val="0"/>
          <w:marBottom w:val="0"/>
          <w:divBdr>
            <w:top w:val="none" w:sz="0" w:space="0" w:color="auto"/>
            <w:left w:val="none" w:sz="0" w:space="0" w:color="auto"/>
            <w:bottom w:val="none" w:sz="0" w:space="0" w:color="auto"/>
            <w:right w:val="none" w:sz="0" w:space="0" w:color="auto"/>
          </w:divBdr>
        </w:div>
        <w:div w:id="1674184335">
          <w:marLeft w:val="640"/>
          <w:marRight w:val="0"/>
          <w:marTop w:val="0"/>
          <w:marBottom w:val="0"/>
          <w:divBdr>
            <w:top w:val="none" w:sz="0" w:space="0" w:color="auto"/>
            <w:left w:val="none" w:sz="0" w:space="0" w:color="auto"/>
            <w:bottom w:val="none" w:sz="0" w:space="0" w:color="auto"/>
            <w:right w:val="none" w:sz="0" w:space="0" w:color="auto"/>
          </w:divBdr>
        </w:div>
        <w:div w:id="599682531">
          <w:marLeft w:val="640"/>
          <w:marRight w:val="0"/>
          <w:marTop w:val="0"/>
          <w:marBottom w:val="0"/>
          <w:divBdr>
            <w:top w:val="none" w:sz="0" w:space="0" w:color="auto"/>
            <w:left w:val="none" w:sz="0" w:space="0" w:color="auto"/>
            <w:bottom w:val="none" w:sz="0" w:space="0" w:color="auto"/>
            <w:right w:val="none" w:sz="0" w:space="0" w:color="auto"/>
          </w:divBdr>
        </w:div>
        <w:div w:id="437994096">
          <w:marLeft w:val="640"/>
          <w:marRight w:val="0"/>
          <w:marTop w:val="0"/>
          <w:marBottom w:val="0"/>
          <w:divBdr>
            <w:top w:val="none" w:sz="0" w:space="0" w:color="auto"/>
            <w:left w:val="none" w:sz="0" w:space="0" w:color="auto"/>
            <w:bottom w:val="none" w:sz="0" w:space="0" w:color="auto"/>
            <w:right w:val="none" w:sz="0" w:space="0" w:color="auto"/>
          </w:divBdr>
        </w:div>
        <w:div w:id="931664470">
          <w:marLeft w:val="640"/>
          <w:marRight w:val="0"/>
          <w:marTop w:val="0"/>
          <w:marBottom w:val="0"/>
          <w:divBdr>
            <w:top w:val="none" w:sz="0" w:space="0" w:color="auto"/>
            <w:left w:val="none" w:sz="0" w:space="0" w:color="auto"/>
            <w:bottom w:val="none" w:sz="0" w:space="0" w:color="auto"/>
            <w:right w:val="none" w:sz="0" w:space="0" w:color="auto"/>
          </w:divBdr>
        </w:div>
        <w:div w:id="1949043508">
          <w:marLeft w:val="640"/>
          <w:marRight w:val="0"/>
          <w:marTop w:val="0"/>
          <w:marBottom w:val="0"/>
          <w:divBdr>
            <w:top w:val="none" w:sz="0" w:space="0" w:color="auto"/>
            <w:left w:val="none" w:sz="0" w:space="0" w:color="auto"/>
            <w:bottom w:val="none" w:sz="0" w:space="0" w:color="auto"/>
            <w:right w:val="none" w:sz="0" w:space="0" w:color="auto"/>
          </w:divBdr>
        </w:div>
        <w:div w:id="1329556098">
          <w:marLeft w:val="640"/>
          <w:marRight w:val="0"/>
          <w:marTop w:val="0"/>
          <w:marBottom w:val="0"/>
          <w:divBdr>
            <w:top w:val="none" w:sz="0" w:space="0" w:color="auto"/>
            <w:left w:val="none" w:sz="0" w:space="0" w:color="auto"/>
            <w:bottom w:val="none" w:sz="0" w:space="0" w:color="auto"/>
            <w:right w:val="none" w:sz="0" w:space="0" w:color="auto"/>
          </w:divBdr>
        </w:div>
        <w:div w:id="627667228">
          <w:marLeft w:val="640"/>
          <w:marRight w:val="0"/>
          <w:marTop w:val="0"/>
          <w:marBottom w:val="0"/>
          <w:divBdr>
            <w:top w:val="none" w:sz="0" w:space="0" w:color="auto"/>
            <w:left w:val="none" w:sz="0" w:space="0" w:color="auto"/>
            <w:bottom w:val="none" w:sz="0" w:space="0" w:color="auto"/>
            <w:right w:val="none" w:sz="0" w:space="0" w:color="auto"/>
          </w:divBdr>
        </w:div>
        <w:div w:id="1122308306">
          <w:marLeft w:val="640"/>
          <w:marRight w:val="0"/>
          <w:marTop w:val="0"/>
          <w:marBottom w:val="0"/>
          <w:divBdr>
            <w:top w:val="none" w:sz="0" w:space="0" w:color="auto"/>
            <w:left w:val="none" w:sz="0" w:space="0" w:color="auto"/>
            <w:bottom w:val="none" w:sz="0" w:space="0" w:color="auto"/>
            <w:right w:val="none" w:sz="0" w:space="0" w:color="auto"/>
          </w:divBdr>
        </w:div>
        <w:div w:id="1046223438">
          <w:marLeft w:val="640"/>
          <w:marRight w:val="0"/>
          <w:marTop w:val="0"/>
          <w:marBottom w:val="0"/>
          <w:divBdr>
            <w:top w:val="none" w:sz="0" w:space="0" w:color="auto"/>
            <w:left w:val="none" w:sz="0" w:space="0" w:color="auto"/>
            <w:bottom w:val="none" w:sz="0" w:space="0" w:color="auto"/>
            <w:right w:val="none" w:sz="0" w:space="0" w:color="auto"/>
          </w:divBdr>
        </w:div>
        <w:div w:id="797069596">
          <w:marLeft w:val="640"/>
          <w:marRight w:val="0"/>
          <w:marTop w:val="0"/>
          <w:marBottom w:val="0"/>
          <w:divBdr>
            <w:top w:val="none" w:sz="0" w:space="0" w:color="auto"/>
            <w:left w:val="none" w:sz="0" w:space="0" w:color="auto"/>
            <w:bottom w:val="none" w:sz="0" w:space="0" w:color="auto"/>
            <w:right w:val="none" w:sz="0" w:space="0" w:color="auto"/>
          </w:divBdr>
        </w:div>
        <w:div w:id="407271399">
          <w:marLeft w:val="640"/>
          <w:marRight w:val="0"/>
          <w:marTop w:val="0"/>
          <w:marBottom w:val="0"/>
          <w:divBdr>
            <w:top w:val="none" w:sz="0" w:space="0" w:color="auto"/>
            <w:left w:val="none" w:sz="0" w:space="0" w:color="auto"/>
            <w:bottom w:val="none" w:sz="0" w:space="0" w:color="auto"/>
            <w:right w:val="none" w:sz="0" w:space="0" w:color="auto"/>
          </w:divBdr>
        </w:div>
        <w:div w:id="1516184934">
          <w:marLeft w:val="640"/>
          <w:marRight w:val="0"/>
          <w:marTop w:val="0"/>
          <w:marBottom w:val="0"/>
          <w:divBdr>
            <w:top w:val="none" w:sz="0" w:space="0" w:color="auto"/>
            <w:left w:val="none" w:sz="0" w:space="0" w:color="auto"/>
            <w:bottom w:val="none" w:sz="0" w:space="0" w:color="auto"/>
            <w:right w:val="none" w:sz="0" w:space="0" w:color="auto"/>
          </w:divBdr>
        </w:div>
        <w:div w:id="1339113706">
          <w:marLeft w:val="640"/>
          <w:marRight w:val="0"/>
          <w:marTop w:val="0"/>
          <w:marBottom w:val="0"/>
          <w:divBdr>
            <w:top w:val="none" w:sz="0" w:space="0" w:color="auto"/>
            <w:left w:val="none" w:sz="0" w:space="0" w:color="auto"/>
            <w:bottom w:val="none" w:sz="0" w:space="0" w:color="auto"/>
            <w:right w:val="none" w:sz="0" w:space="0" w:color="auto"/>
          </w:divBdr>
        </w:div>
        <w:div w:id="558445430">
          <w:marLeft w:val="640"/>
          <w:marRight w:val="0"/>
          <w:marTop w:val="0"/>
          <w:marBottom w:val="0"/>
          <w:divBdr>
            <w:top w:val="none" w:sz="0" w:space="0" w:color="auto"/>
            <w:left w:val="none" w:sz="0" w:space="0" w:color="auto"/>
            <w:bottom w:val="none" w:sz="0" w:space="0" w:color="auto"/>
            <w:right w:val="none" w:sz="0" w:space="0" w:color="auto"/>
          </w:divBdr>
        </w:div>
        <w:div w:id="1535800705">
          <w:marLeft w:val="640"/>
          <w:marRight w:val="0"/>
          <w:marTop w:val="0"/>
          <w:marBottom w:val="0"/>
          <w:divBdr>
            <w:top w:val="none" w:sz="0" w:space="0" w:color="auto"/>
            <w:left w:val="none" w:sz="0" w:space="0" w:color="auto"/>
            <w:bottom w:val="none" w:sz="0" w:space="0" w:color="auto"/>
            <w:right w:val="none" w:sz="0" w:space="0" w:color="auto"/>
          </w:divBdr>
        </w:div>
      </w:divsChild>
    </w:div>
    <w:div w:id="1793013150">
      <w:bodyDiv w:val="1"/>
      <w:marLeft w:val="0"/>
      <w:marRight w:val="0"/>
      <w:marTop w:val="0"/>
      <w:marBottom w:val="0"/>
      <w:divBdr>
        <w:top w:val="none" w:sz="0" w:space="0" w:color="auto"/>
        <w:left w:val="none" w:sz="0" w:space="0" w:color="auto"/>
        <w:bottom w:val="none" w:sz="0" w:space="0" w:color="auto"/>
        <w:right w:val="none" w:sz="0" w:space="0" w:color="auto"/>
      </w:divBdr>
    </w:div>
    <w:div w:id="1888950827">
      <w:bodyDiv w:val="1"/>
      <w:marLeft w:val="0"/>
      <w:marRight w:val="0"/>
      <w:marTop w:val="0"/>
      <w:marBottom w:val="0"/>
      <w:divBdr>
        <w:top w:val="none" w:sz="0" w:space="0" w:color="auto"/>
        <w:left w:val="none" w:sz="0" w:space="0" w:color="auto"/>
        <w:bottom w:val="none" w:sz="0" w:space="0" w:color="auto"/>
        <w:right w:val="none" w:sz="0" w:space="0" w:color="auto"/>
      </w:divBdr>
    </w:div>
    <w:div w:id="1925146357">
      <w:bodyDiv w:val="1"/>
      <w:marLeft w:val="0"/>
      <w:marRight w:val="0"/>
      <w:marTop w:val="0"/>
      <w:marBottom w:val="0"/>
      <w:divBdr>
        <w:top w:val="none" w:sz="0" w:space="0" w:color="auto"/>
        <w:left w:val="none" w:sz="0" w:space="0" w:color="auto"/>
        <w:bottom w:val="none" w:sz="0" w:space="0" w:color="auto"/>
        <w:right w:val="none" w:sz="0" w:space="0" w:color="auto"/>
      </w:divBdr>
    </w:div>
    <w:div w:id="1961452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1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10.xml"/><Relationship Id="rId11" Type="http://schemas.openxmlformats.org/officeDocument/2006/relationships/footer" Target="footer1.xml"/><Relationship Id="rId24" Type="http://schemas.openxmlformats.org/officeDocument/2006/relationships/hyperlink" Target="https://www.researchgate.net/profile/Tuula-Jaeaeskelaeinen?_tp=eyJjb250ZXh0Ijp7ImZpcnN0UGFnZSI6InB1YmxpY2F0aW9uIiwicGFnZSI6InB1YmxpY2F0aW9uIn19"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2.jpg"/><Relationship Id="rId19" Type="http://schemas.openxmlformats.org/officeDocument/2006/relationships/header" Target="head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footer" Target="footer1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1.xml"/><Relationship Id="rId67"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1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50B0AAA-C301-4C85-A16D-AF7117FF1A60}"/>
      </w:docPartPr>
      <w:docPartBody>
        <w:p w:rsidR="007B351A" w:rsidRDefault="0042552E">
          <w:r w:rsidRPr="00895B7D">
            <w:rPr>
              <w:rStyle w:val="PlaceholderText"/>
            </w:rPr>
            <w:t>Click or tap here to enter text.</w:t>
          </w:r>
        </w:p>
      </w:docPartBody>
    </w:docPart>
    <w:docPart>
      <w:docPartPr>
        <w:name w:val="6F881A8F45FE45458E8289BFE0957919"/>
        <w:category>
          <w:name w:val="General"/>
          <w:gallery w:val="placeholder"/>
        </w:category>
        <w:types>
          <w:type w:val="bbPlcHdr"/>
        </w:types>
        <w:behaviors>
          <w:behavior w:val="content"/>
        </w:behaviors>
        <w:guid w:val="{A582DD79-EB43-4452-BA65-EBACAAD85868}"/>
      </w:docPartPr>
      <w:docPartBody>
        <w:p w:rsidR="00AD1B45" w:rsidRDefault="00FF0627" w:rsidP="00FF0627">
          <w:pPr>
            <w:pStyle w:val="6F881A8F45FE45458E8289BFE0957919"/>
          </w:pPr>
          <w:r w:rsidRPr="00895B7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52E"/>
    <w:rsid w:val="0013122F"/>
    <w:rsid w:val="00185FD1"/>
    <w:rsid w:val="001906D4"/>
    <w:rsid w:val="001E6586"/>
    <w:rsid w:val="002877CF"/>
    <w:rsid w:val="002F38D4"/>
    <w:rsid w:val="002F53ED"/>
    <w:rsid w:val="003357A8"/>
    <w:rsid w:val="00355045"/>
    <w:rsid w:val="00356D50"/>
    <w:rsid w:val="003952B6"/>
    <w:rsid w:val="0042552E"/>
    <w:rsid w:val="00465806"/>
    <w:rsid w:val="004A6F43"/>
    <w:rsid w:val="0051275A"/>
    <w:rsid w:val="005B18B7"/>
    <w:rsid w:val="005B69C2"/>
    <w:rsid w:val="005F55EB"/>
    <w:rsid w:val="006000BE"/>
    <w:rsid w:val="00795149"/>
    <w:rsid w:val="007A3D37"/>
    <w:rsid w:val="007B351A"/>
    <w:rsid w:val="008D6D73"/>
    <w:rsid w:val="00931C69"/>
    <w:rsid w:val="00995BA0"/>
    <w:rsid w:val="009E06F9"/>
    <w:rsid w:val="00A62DCD"/>
    <w:rsid w:val="00AD1B45"/>
    <w:rsid w:val="00B22DBB"/>
    <w:rsid w:val="00B54A2B"/>
    <w:rsid w:val="00B57902"/>
    <w:rsid w:val="00DF60C7"/>
    <w:rsid w:val="00E21419"/>
    <w:rsid w:val="00E6106C"/>
    <w:rsid w:val="00FF0627"/>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0627"/>
    <w:rPr>
      <w:color w:val="666666"/>
    </w:rPr>
  </w:style>
  <w:style w:type="paragraph" w:customStyle="1" w:styleId="6F881A8F45FE45458E8289BFE0957919">
    <w:name w:val="6F881A8F45FE45458E8289BFE0957919"/>
    <w:rsid w:val="00FF0627"/>
    <w:pPr>
      <w:spacing w:line="278" w:lineRule="auto"/>
    </w:pPr>
    <w:rPr>
      <w:sz w:val="24"/>
      <w:szCs w:val="24"/>
      <w:lang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A0E277-32CE-42F0-8752-2CD9EC811739}">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9738737195"/>
    <we:property name="MENDELEY_CITATIONS" value="[{&quot;citationID&quot;:&quot;MENDELEY_CITATION_6f11cbc9-09bf-4ca1-aa11-c8efd2d6b946&quot;,&quot;properties&quot;:{&quot;noteIndex&quot;:0},&quot;isEdited&quot;:false,&quot;manualOverride&quot;:{&quot;isManuallyOverridden&quot;:false,&quot;citeprocText&quot;:&quot;[1]&quot;,&quot;manualOverrideText&quot;:&quot;&quot;},&quot;citationTag&quot;:&quot;MENDELEY_CITATION_v3_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&quot;,&quot;citationItems&quot;:[{&quot;id&quot;:&quot;e263849f-d267-3846-a545-0612d341d534&quot;,&quot;itemData&quot;:{&quot;type&quot;:&quot;article-journal&quot;,&quot;id&quot;:&quot;e263849f-d267-3846-a545-0612d341d534&quot;,&quot;title&quot;:&quot;Classification of Music Instruments: An overview&quot;,&quot;author&quot;:[{&quot;family&quot;:&quot;Poudel&quot;,&quot;given&quot;:&quot;Parsuram Prasad&quot;,&quot;parse-names&quot;:false,&quot;dropping-particle&quot;:&quot;&quot;,&quot;non-dropping-particle&quot;:&quot;&quot;}],&quot;container-title&quot;:&quot;International Research Journal of MMC (IRJMMC)&quot;,&quot;issued&quot;:{&quot;date-parts&quot;:[[2021]]},&quot;page&quot;:&quot;1-10&quot;,&quot;issue&quot;:&quot;4&quot;,&quot;volume&quot;:&quot;2&quot;,&quot;container-title-short&quot;:&quot;&quot;},&quot;isTemporary&quot;:false,&quot;suppress-author&quot;:false,&quot;composite&quot;:false,&quot;author-only&quot;:false}]},{&quot;citationID&quot;:&quot;MENDELEY_CITATION_5f8fa6d8-a3f0-4bb7-98dd-e0f24636a60e&quot;,&quot;properties&quot;:{&quot;noteIndex&quot;:0},&quot;isEdited&quot;:false,&quot;manualOverride&quot;:{&quot;isManuallyOverridden&quot;:false,&quot;citeprocText&quot;:&quot;[2]&quot;,&quot;manualOverrideText&quot;:&quot;&quot;},&quot;citationTag&quot;:&quot;MENDELEY_CITATION_v3_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&quot;,&quot;citationItems&quot;:[{&quot;id&quot;:&quot;960af40b-3a82-31ad-a8a5-55a26854c9fc&quot;,&quot;itemData&quot;:{&quot;type&quot;:&quot;article-journal&quot;,&quot;id&quot;:&quot;960af40b-3a82-31ad-a8a5-55a26854c9fc&quot;,&quot;title&quot;:&quot;Hornbostel-Sachs classification of musical instruments&quot;,&quot;author&quot;:[{&quot;family&quot;:&quot;Lee&quot;,&quot;given&quot;:&quot;D&quot;,&quot;parse-names&quot;:false,&quot;dropping-particle&quot;:&quot;&quot;,&quot;non-dropping-particle&quot;:&quot;&quot;}],&quot;container-title&quot;:&quot;Knowledge Organization&quot;,&quot;DOI&quot;:&quot;10.5771/0943-7444-2020-1-72&quot;,&quot;issued&quot;:{&quot;date-parts&quot;:[[2020]]},&quot;page&quot;:&quot;72-91&quot;,&quot;issue&quot;:&quot;1&quot;,&quot;volume&quot;:&quot;47&quot;,&quot;container-title-short&quot;:&quot;&quot;},&quot;isTemporary&quot;:false,&quot;suppress-author&quot;:false,&quot;composite&quot;:false,&quot;author-only&quot;:false}]},{&quot;citationID&quot;:&quot;MENDELEY_CITATION_430210e8-fba9-4088-971a-67482b1036ec&quot;,&quot;properties&quot;:{&quot;noteIndex&quot;:0},&quot;isEdited&quot;:false,&quot;manualOverride&quot;:{&quot;isManuallyOverridden&quot;:false,&quot;citeprocText&quot;:&quot;[3]&quot;,&quot;manualOverrideText&quot;:&quot;&quot;},&quot;citationTag&quot;:&quot;MENDELEY_CITATION_v3_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&quot;,&quot;citationItems&quot;:[{&quot;id&quot;:&quot;42fdd064-96ff-3c30-9aba-872bfeb17567&quot;,&quot;itemData&quot;:{&quot;type&quot;:&quot;book&quot;,&quot;id&quot;:&quot;42fdd064-96ff-3c30-9aba-872bfeb17567&quot;,&quot;title&quot;:&quot;Music students’ experiences of workload, stress, and coping in higher education&quot;,&quot;author&quot;:[{&quot;family&quot;:&quot;Jääskeläinen&quot;,&quot;given&quot;:&quot;Tuula&quot;,&quot;parse-names&quot;:false,&quot;dropping-particle&quot;:&quot;&quot;,&quot;non-dropping-particle&quot;:&quot;&quot;}],&quot;issued&quot;:{&quot;date-parts&quot;:[[2023]]},&quot;publisher&quot;:&quot;Taideyliopiston Sibelius-Akatemia&quot;,&quot;container-title-short&quot;:&quot;&quot;},&quot;isTemporary&quot;:false,&quot;suppress-author&quot;:false,&quot;composite&quot;:false,&quot;author-only&quot;:false}]},{&quot;citationID&quot;:&quot;MENDELEY_CITATION_ec2b2a66-9790-46c6-8fd0-c0e5f3ce9287&quot;,&quot;properties&quot;:{&quot;noteIndex&quot;:0},&quot;isEdited&quot;:false,&quot;manualOverride&quot;:{&quot;isManuallyOverridden&quot;:false,&quot;citeprocText&quot;:&quot;[4]&quot;,&quot;manualOverrideText&quot;:&quot;&quot;},&quot;citationTag&quot;:&quot;MENDELEY_CITATION_v3_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&quot;,&quot;citationItems&quot;:[{&quot;id&quot;:&quot;c22a7d81-3a9d-3668-b65c-14a908229482&quot;,&quot;itemData&quot;:{&quot;type&quot;:&quot;article-journal&quot;,&quot;id&quot;:&quot;c22a7d81-3a9d-3668-b65c-14a908229482&quot;,&quot;title&quot;:&quot;Development of Gamification-Based Smart Education Platforms to Increase Student Involvement&quot;,&quot;author&quot;:[{&quot;family&quot;:&quot;Syarif&quot;,&quot;given&quot;:&quot;A&quot;,&quot;parse-names&quot;:false,&quot;dropping-particle&quot;:&quot;&quot;,&quot;non-dropping-particle&quot;:&quot;&quot;},{&quot;family&quot;:&quot;Som&quot;,&quot;given&quot;:&quot;R&quot;,&quot;parse-names&quot;:false,&quot;dropping-particle&quot;:&quot;&quot;,&quot;non-dropping-particle&quot;:&quot;&quot;},{&quot;family&quot;:&quot;Pao&quot;,&quot;given&quot;:&quot;C&quot;,&quot;parse-names&quot;:false,&quot;dropping-particle&quot;:&quot;&quot;,&quot;non-dropping-particle&quot;:&quot;&quot;}],&quot;container-title&quot;:&quot;Al-Hijr: Journal of Adulearn World&quot;,&quot;DOI&quot;:&quot;10.55849/alhijr.v4i1.846&quot;,&quot;issued&quot;:{&quot;date-parts&quot;:[[2025,4]]},&quot;page&quot;:&quot;47-59&quot;,&quot;issue&quot;:&quot;1&quot;,&quot;volume&quot;:&quot;4&quot;,&quot;container-title-short&quot;:&quot;&quot;},&quot;isTemporary&quot;:false,&quot;suppress-author&quot;:false,&quot;composite&quot;:false,&quot;author-only&quot;:false}]},{&quot;citationID&quot;:&quot;MENDELEY_CITATION_4cc8e00a-f12a-4d51-aadd-5cc08078e1ca&quot;,&quot;properties&quot;:{&quot;noteIndex&quot;:0},&quot;isEdited&quot;:false,&quot;manualOverride&quot;:{&quot;isManuallyOverridden&quot;:false,&quot;citeprocText&quot;:&quot;[5]&quot;,&quot;manualOverrideText&quot;:&quot;&quot;},&quot;citationTag&quot;:&quot;MENDELEY_CITATION_v3_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&quot;,&quot;citationItems&quot;:[{&quot;id&quot;:&quot;7225e2ce-f525-3601-81de-42c9edbc6ca5&quot;,&quot;itemData&quot;:{&quot;type&quot;:&quot;article-journal&quot;,&quot;id&quot;:&quot;7225e2ce-f525-3601-81de-42c9edbc6ca5&quot;,&quot;title&quot;:&quot;Gamification as an alternative to increase students’ motivation: a scoping review&quot;,&quot;author&quot;:[{&quot;family&quot;:&quot;Rahmi&quot;,&quot;given&quot;:&quot;Iftita&quot;,&quot;parse-names&quot;:false,&quot;dropping-particle&quot;:&quot;&quot;,&quot;non-dropping-particle&quot;:&quot;&quot;},{&quot;family&quot;:&quot;Rimenda&quot;,&quot;given&quot;:&quot;Tetty&quot;,&quot;parse-names&quot;:false,&quot;dropping-particle&quot;:&quot;&quot;,&quot;non-dropping-particle&quot;:&quot;&quot;},{&quot;family&quot;:&quot;Ariyanti&quot;,&quot;given&quot;:&quot;Tika Dwi&quot;,&quot;parse-names&quot;:false,&quot;dropping-particle&quot;:&quot;&quot;,&quot;non-dropping-particle&quot;:&quot;&quot;}],&quot;container-title&quot;:&quot;Journal of Education and Learning (EduLearn)&quot;,&quot;issued&quot;:{&quot;date-parts&quot;:[[2025]]},&quot;page&quot;:&quot;1125-1133&quot;,&quot;issue&quot;:&quot;2&quot;,&quot;volume&quot;:&quot;19&quot;,&quot;container-title-short&quot;:&quot;&quot;},&quot;isTemporary&quot;:false,&quot;suppress-author&quot;:false,&quot;composite&quot;:false,&quot;author-only&quot;:false}]},{&quot;citationID&quot;:&quot;MENDELEY_CITATION_114e9e95-4ecf-48f4-ab9b-43320048d990&quot;,&quot;properties&quot;:{&quot;noteIndex&quot;:0},&quot;isEdited&quot;:false,&quot;manualOverride&quot;:{&quot;isManuallyOverridden&quot;:false,&quot;citeprocText&quot;:&quot;[6]&quot;,&quot;manualOverrideText&quot;:&quot;&quot;},&quot;citationTag&quot;:&quot;MENDELEY_CITATION_v3_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&quot;,&quot;citationItems&quot;:[{&quot;id&quot;:&quot;3f9b5194-8463-321e-8d5c-7f07f36e66ec&quot;,&quot;itemData&quot;:{&quot;type&quot;:&quot;article-journal&quot;,&quot;id&quot;:&quot;3f9b5194-8463-321e-8d5c-7f07f36e66ec&quot;,&quot;title&quot;:&quot;Development of Gamification Learning Media Solfegio to Improve Singing Skills for Junior High School Students in Sukoharjo&quot;,&quot;author&quot;:[{&quot;family&quot;:&quot;Wulandari&quot;,&quot;given&quot;:&quot;L&quot;,&quot;parse-names&quot;:false,&quot;dropping-particle&quot;:&quot;&quot;,&quot;non-dropping-particle&quot;:&quot;&quot;},{&quot;family&quot;:&quot;Agung&quot;,&quot;given&quot;:&quot;S&quot;,&quot;parse-names&quot;:false,&quot;dropping-particle&quot;:&quot;&quot;,&quot;non-dropping-particle&quot;:&quot;&quot;},{&quot;family&quot;:&quot;Santosa&quot;,&quot;given&quot;:&quot;E B&quot;,&quot;parse-names&quot;:false,&quot;dropping-particle&quot;:&quot;&quot;,&quot;non-dropping-particle&quot;:&quot;&quot;}],&quot;container-title&quot;:&quot;Kalam Cendekia: Jurnal Ilmiah Kependidikan&quot;,&quot;container-title-short&quot;:&quot;&quot;},&quot;isTemporary&quot;:false,&quot;suppress-author&quot;:false,&quot;composite&quot;:false,&quot;author-only&quot;:false}]},{&quot;citationID&quot;:&quot;MENDELEY_CITATION_5b8488ba-2653-44b1-a1de-52dd19504aad&quot;,&quot;properties&quot;:{&quot;noteIndex&quot;:0},&quot;isEdited&quot;:false,&quot;manualOverride&quot;:{&quot;isManuallyOverridden&quot;:false,&quot;citeprocText&quot;:&quot;[7]&quot;,&quot;manualOverrideText&quot;:&quot;&quot;},&quot;citationTag&quot;:&quot;MENDELEY_CITATION_v3_eyJjaXRhdGlvbklEIjoiTUVOREVMRVlfQ0lUQVRJT05fNWI4NDg4YmEtMjY1My00NGIxLWExZGUtNTJkZDE5NTA0YWFk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quot;,&quot;citationItems&quot;:[{&quot;id&quot;:&quot;6f152486-def8-3222-ad8d-bb625db0ccbc&quot;,&quot;itemData&quot;:{&quot;type&quot;:&quot;article-journal&quot;,&quot;id&quot;:&quot;6f152486-def8-3222-ad8d-bb625db0ccbc&quot;,&quot;title&quot;:&quot;Gamified Learning Intervention to Promote Music Literacy and Creativity in Elementary Music Education&quot;,&quot;author&quot;:[{&quot;family&quot;:&quot;Robert&quot;,&quot;given&quot;:&quot;D&quot;,&quot;parse-names&quot;:false,&quot;dropping-particle&quot;:&quot;&quot;,&quot;non-dropping-particle&quot;:&quot;&quot;},{&quot;family&quot;:&quot;Jamri&quot;,&quot;given&quot;:&quot;N Bt.&quot;,&quot;parse-names&quot;:false,&quot;dropping-particle&quot;:&quot;&quot;,&quot;non-dropping-particle&quot;:&quot;&quot;},{&quot;family&quot;:&quot;Ling&quot;,&quot;given&quot;:&quot;Sandra Hazel&quot;,&quot;parse-names&quot;:false,&quot;dropping-particle&quot;:&quot;&quot;,&quot;non-dropping-particle&quot;:&quot;&quot;},{&quot;family&quot;:&quot;Amin&quot;,&quot;given&quot;:&quot;A A Bt.&quot;,&quot;parse-names&quot;:false,&quot;dropping-particle&quot;:&quot;&quot;,&quot;non-dropping-particle&quot;:&quot;&quot;},{&quot;family&quot;:&quot;Yazid&quot;,&quot;given&quot;:&quot;F A Bt.&quot;,&quot;parse-names&quot;:false,&quot;dropping-particle&quot;:&quot;&quot;,&quot;non-dropping-particle&quot;:&quot;&quot;}],&quot;container-title&quot;:&quot;Journal of Cognitive Sciences and Human Development&quot;,&quot;DOI&quot;:&quot;10.33736&quot;,&quot;issued&quot;:{&quot;date-parts&quot;:[[2023,3]]},&quot;page&quot;:&quot;18-41&quot;,&quot;issue&quot;:&quot;1&quot;,&quot;volume&quot;:&quot;9&quot;,&quot;container-title-short&quot;:&quot;&quot;},&quot;isTemporary&quot;:false,&quot;suppress-author&quot;:false,&quot;composite&quot;:false,&quot;author-only&quot;:false}]},{&quot;citationID&quot;:&quot;MENDELEY_CITATION_ca101ece-af32-4d37-bfc7-0b9f74d1a2fc&quot;,&quot;properties&quot;:{&quot;noteIndex&quot;:0},&quot;isEdited&quot;:false,&quot;manualOverride&quot;:{&quot;isManuallyOverridden&quot;:false,&quot;citeprocText&quot;:&quot;[5]&quot;,&quot;manualOverrideText&quot;:&quot;&quot;},&quot;citationTag&quot;:&quot;MENDELEY_CITATION_v3_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&quot;,&quot;citationItems&quot;:[{&quot;id&quot;:&quot;7225e2ce-f525-3601-81de-42c9edbc6ca5&quot;,&quot;itemData&quot;:{&quot;type&quot;:&quot;article-journal&quot;,&quot;id&quot;:&quot;7225e2ce-f525-3601-81de-42c9edbc6ca5&quot;,&quot;title&quot;:&quot;Gamification as an alternative to increase students’ motivation: a scoping review&quot;,&quot;author&quot;:[{&quot;family&quot;:&quot;Rahmi&quot;,&quot;given&quot;:&quot;Iftita&quot;,&quot;parse-names&quot;:false,&quot;dropping-particle&quot;:&quot;&quot;,&quot;non-dropping-particle&quot;:&quot;&quot;},{&quot;family&quot;:&quot;Rimenda&quot;,&quot;given&quot;:&quot;Tetty&quot;,&quot;parse-names&quot;:false,&quot;dropping-particle&quot;:&quot;&quot;,&quot;non-dropping-particle&quot;:&quot;&quot;},{&quot;family&quot;:&quot;Ariyanti&quot;,&quot;given&quot;:&quot;Tika Dwi&quot;,&quot;parse-names&quot;:false,&quot;dropping-particle&quot;:&quot;&quot;,&quot;non-dropping-particle&quot;:&quot;&quot;}],&quot;container-title&quot;:&quot;Journal of Education and Learning (EduLearn)&quot;,&quot;issued&quot;:{&quot;date-parts&quot;:[[2025]]},&quot;page&quot;:&quot;1125-1133&quot;,&quot;issue&quot;:&quot;2&quot;,&quot;volume&quot;:&quot;19&quot;,&quot;container-title-short&quot;:&quot;&quot;},&quot;isTemporary&quot;:false,&quot;suppress-author&quot;:false,&quot;composite&quot;:false,&quot;author-only&quot;:false}]},{&quot;citationID&quot;:&quot;MENDELEY_CITATION_5e8925fc-b04c-4ac9-962d-b8d0edf2c97e&quot;,&quot;properties&quot;:{&quot;noteIndex&quot;:0},&quot;isEdited&quot;:false,&quot;manualOverride&quot;:{&quot;isManuallyOverridden&quot;:false,&quot;citeprocText&quot;:&quot;[3]&quot;,&quot;manualOverrideText&quot;:&quot;&quot;},&quot;citationTag&quot;:&quot;MENDELEY_CITATION_v3_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&quot;,&quot;citationItems&quot;:[{&quot;id&quot;:&quot;42fdd064-96ff-3c30-9aba-872bfeb17567&quot;,&quot;itemData&quot;:{&quot;type&quot;:&quot;book&quot;,&quot;id&quot;:&quot;42fdd064-96ff-3c30-9aba-872bfeb17567&quot;,&quot;title&quot;:&quot;Music students’ experiences of workload, stress, and coping in higher education&quot;,&quot;author&quot;:[{&quot;family&quot;:&quot;Jääskeläinen&quot;,&quot;given&quot;:&quot;Tuula&quot;,&quot;parse-names&quot;:false,&quot;dropping-particle&quot;:&quot;&quot;,&quot;non-dropping-particle&quot;:&quot;&quot;}],&quot;issued&quot;:{&quot;date-parts&quot;:[[2023]]},&quot;publisher&quot;:&quot;Taideyliopiston Sibelius-Akatemia&quot;,&quot;container-title-short&quot;:&quot;&quot;},&quot;isTemporary&quot;:false,&quot;suppress-author&quot;:false,&quot;composite&quot;:false,&quot;author-only&quot;:false}]},{&quot;citationID&quot;:&quot;MENDELEY_CITATION_5c7cd3d3-226b-4918-aa6e-11360d559dbc&quot;,&quot;properties&quot;:{&quot;noteIndex&quot;:0},&quot;isEdited&quot;:false,&quot;manualOverride&quot;:{&quot;isManuallyOverridden&quot;:false,&quot;citeprocText&quot;:&quot;[8]&quot;,&quot;manualOverrideText&quot;:&quot;&quot;},&quot;citationTag&quot;:&quot;MENDELEY_CITATION_v3_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mlzc3VlZCI6eyJkYXRlLXBhcnRzIjpbWzIwMjNdXX0sInBhZ2UiOiIyNjA2IiwicHVibGlzaGVyIjoiTURQSSIsImlzc3VlIjoiMyIsInZvbHVtZSI6IjIwIn0sImlzVGVtcG9yYXJ5IjpmYWxzZSwic3VwcHJlc3MtYXV0aG9yIjpmYWxzZSwiY29tcG9zaXRlIjpmYWxzZSwiYXV0aG9yLW9ubHkiOmZhbHNlfV19&quot;,&quot;citationItems&quot;:[{&quot;id&quot;:&quot;513ac9f6-ae87-3032-aeb6-7663b56c2316&quot;,&quot;itemData&quot;:{&quot;type&quot;:&quot;article-journal&quot;,&quot;id&quot;:&quot;513ac9f6-ae87-3032-aeb6-7663b56c2316&quot;,&quot;title&quot;:&quot;Implementation and strategies of community music activities for well-Being: a scoping review of the literature&quot;,&quot;author&quot;:[{&quot;family&quot;:&quot;Yi&quot;,&quot;given&quot;:&quot;Soo Yon&quot;,&quot;parse-names&quot;:false,&quot;dropping-particle&quot;:&quot;&quot;,&quot;non-dropping-particle&quot;:&quot;&quot;},{&quot;family&quot;:&quot;Kim&quot;,&quot;given&quot;:&quot;Aimee Jeehae&quot;,&quot;parse-names&quot;:false,&quot;dropping-particle&quot;:&quot;&quot;,&quot;non-dropping-particle&quot;:&quot;&quot;}],&quot;container-title&quot;:&quot;International Journal of Environmental Research and Public Health&quot;,&quot;container-title-short&quot;:&quot;Int J Environ Res Public Health&quot;,&quot;issued&quot;:{&quot;date-parts&quot;:[[2023]]},&quot;page&quot;:&quot;2606&quot;,&quot;publisher&quot;:&quot;MDPI&quot;,&quot;issue&quot;:&quot;3&quot;,&quot;volume&quot;:&quot;20&quot;},&quot;isTemporary&quot;:false,&quot;suppress-author&quot;:false,&quot;composite&quot;:false,&quot;author-only&quot;:false}]},{&quot;citationID&quot;:&quot;MENDELEY_CITATION_aa25711e-743f-406e-a1fe-2f676ee38b04&quot;,&quot;properties&quot;:{&quot;noteIndex&quot;:0},&quot;isEdited&quot;:false,&quot;manualOverride&quot;:{&quot;isManuallyOverridden&quot;:false,&quot;citeprocText&quot;:&quot;[9]&quot;,&quot;manualOverrideText&quot;:&quot;&quot;},&quot;citationTag&quot;:&quot;MENDELEY_CITATION_v3_eyJjaXRhdGlvbklEIjoiTUVOREVMRVlfQ0lUQVRJT05fYWEyNTcxMWUtNzQzZi00MDZlLWExZmUtMmY2NzZlZTM4YjA0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quot;,&quot;citationItems&quot;:[{&quot;id&quot;:&quot;29e0c192-d989-3c60-96ab-0211ee339f40&quot;,&quot;itemData&quot;:{&quot;type&quot;:&quot;article-journal&quot;,&quot;id&quot;:&quot;29e0c192-d989-3c60-96ab-0211ee339f40&quot;,&quot;title&quot;:&quot;ArchiTone: A LEGO-inspired gamified system for visualized music education&quot;,&quot;author&quot;:[{&quot;family&quot;:&quot;Yu&quot;,&quot;given&quot;:&quot;Jiaxing&quot;,&quot;parse-names&quot;:false,&quot;dropping-particle&quot;:&quot;&quot;,&quot;non-dropping-particle&quot;:&quot;&quot;},{&quot;family&quot;:&quot;Zhang&quot;,&quot;given&quot;:&quot;Tieyao&quot;,&quot;parse-names&quot;:false,&quot;dropping-particle&quot;:&quot;&quot;,&quot;non-dropping-particle&quot;:&quot;&quot;},{&quot;family&quot;:&quot;Wu&quot;,&quot;given&quot;:&quot;Songruoyao&quot;,&quot;parse-names&quot;:false,&quot;dropping-particle&quot;:&quot;&quot;,&quot;non-dropping-particle&quot;:&quot;&quot;},{&quot;family&quot;:&quot;Wu&quot;,&quot;given&quot;:&quot;Xinda&quot;,&quot;parse-names&quot;:false,&quot;dropping-particle&quot;:&quot;&quot;,&quot;non-dropping-particle&quot;:&quot;&quot;},{&quot;family&quot;:&quot;Wu&quot;,&quot;given&quot;:&quot;Tingxiao&quot;,&quot;parse-names&quot;:false,&quot;dropping-particle&quot;:&quot;&quot;,&quot;non-dropping-particle&quot;:&quot;&quot;},{&quot;family&quot;:&quot;Chen&quot;,&quot;given&quot;:&quot;Yanjun&quot;,&quot;parse-names&quot;:false,&quot;dropping-particle&quot;:&quot;&quot;,&quot;non-dropping-particle&quot;:&quot;&quot;},{&quot;family&quot;:&quot;Zhang&quot;,&quot;given&quot;:&quot;Kejun&quot;,&quot;parse-names&quot;:false,&quot;dropping-particle&quot;:&quot;&quot;,&quot;non-dropping-particle&quot;:&quot;&quot;}],&quot;container-title&quot;:&quot;arXiv preprint arXiv:2410.15273&quot;,&quot;issued&quot;:{&quot;date-parts&quot;:[[2024]]},&quot;container-title-short&quot;:&quot;&quot;},&quot;isTemporary&quot;:false,&quot;suppress-author&quot;:false,&quot;composite&quot;:false,&quot;author-only&quot;:false}]},{&quot;citationID&quot;:&quot;MENDELEY_CITATION_bd05f9cd-a73f-40eb-8237-c14fd8b2ec77&quot;,&quot;properties&quot;:{&quot;noteIndex&quot;:0},&quot;isEdited&quot;:false,&quot;manualOverride&quot;:{&quot;isManuallyOverridden&quot;:false,&quot;citeprocText&quot;:&quot;[1]&quot;,&quot;manualOverrideText&quot;:&quot;&quot;},&quot;citationTag&quot;:&quot;MENDELEY_CITATION_v3_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&quot;,&quot;citationItems&quot;:[{&quot;id&quot;:&quot;e263849f-d267-3846-a545-0612d341d534&quot;,&quot;itemData&quot;:{&quot;type&quot;:&quot;article-journal&quot;,&quot;id&quot;:&quot;e263849f-d267-3846-a545-0612d341d534&quot;,&quot;title&quot;:&quot;Classification of Music Instruments: An overview&quot;,&quot;author&quot;:[{&quot;family&quot;:&quot;Poudel&quot;,&quot;given&quot;:&quot;Parsuram Prasad&quot;,&quot;parse-names&quot;:false,&quot;dropping-particle&quot;:&quot;&quot;,&quot;non-dropping-particle&quot;:&quot;&quot;}],&quot;container-title&quot;:&quot;International Research Journal of MMC (IRJMMC)&quot;,&quot;issued&quot;:{&quot;date-parts&quot;:[[2021]]},&quot;page&quot;:&quot;1-10&quot;,&quot;issue&quot;:&quot;4&quot;,&quot;volume&quot;:&quot;2&quot;,&quot;container-title-short&quot;:&quot;&quot;},&quot;isTemporary&quot;:false,&quot;suppress-author&quot;:false,&quot;composite&quot;:false,&quot;author-only&quot;:false}]},{&quot;citationID&quot;:&quot;MENDELEY_CITATION_686ef36a-003c-4fb6-a683-fa7cb6b6d9ae&quot;,&quot;properties&quot;:{&quot;noteIndex&quot;:0},&quot;isEdited&quot;:false,&quot;manualOverride&quot;:{&quot;isManuallyOverridden&quot;:false,&quot;citeprocText&quot;:&quot;[10]&quot;,&quot;manualOverrideText&quot;:&quot;&quot;},&quot;citationTag&quot;:&quot;MENDELEY_CITATION_v3_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&quot;,&quot;citationItems&quot;:[{&quot;id&quot;:&quot;3156e874-2fea-3ed0-95cb-4f9f9d1b7784&quot;,&quot;itemData&quot;:{&quot;type&quot;:&quot;article-journal&quot;,&quot;id&quot;:&quot;3156e874-2fea-3ed0-95cb-4f9f9d1b7784&quot;,&quot;title&quot;:&quot;A conceptual framework for understanding and articulating the social impact of community music&quot;,&quot;author&quot;:[{&quot;family&quot;:&quot;Bartleet&quot;,&quot;given&quot;:&quot;Brydie-Leigh&quot;,&quot;parse-names&quot;:false,&quot;dropping-particle&quot;:&quot;&quot;,&quot;non-dropping-particle&quot;:&quot;&quot;}],&quot;container-title&quot;:&quot;international journal of community music&quot;,&quot;issued&quot;:{&quot;date-parts&quot;:[[2023]]},&quot;page&quot;:&quot;31-49&quot;,&quot;publisher&quot;:&quot;Intellect&quot;,&quot;issue&quot;:&quot;1&quot;,&quot;volume&quot;:&quot;16&quot;,&quot;container-title-short&quot;:&quot;&quot;},&quot;isTemporary&quot;:false,&quot;suppress-author&quot;:false,&quot;composite&quot;:false,&quot;author-only&quot;:false}]},{&quot;citationID&quot;:&quot;MENDELEY_CITATION_02d446c5-2300-4e81-a443-302d04943f18&quot;,&quot;properties&quot;:{&quot;noteIndex&quot;:0},&quot;isEdited&quot;:false,&quot;manualOverride&quot;:{&quot;isManuallyOverridden&quot;:false,&quot;citeprocText&quot;:&quot;[11]&quot;,&quot;manualOverrideText&quot;:&quot;&quot;},&quot;citationTag&quot;:&quot;MENDELEY_CITATION_v3_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&quot;,&quot;citationItems&quot;:[{&quot;id&quot;:&quot;f773b3da-2f92-30a7-8261-616fd3d63f91&quot;,&quot;itemData&quot;:{&quot;type&quot;:&quot;article-journal&quot;,&quot;id&quot;:&quot;f773b3da-2f92-30a7-8261-616fd3d63f91&quot;,&quot;title&quot;:&quot;Web-based music learning environment&quot;,&quot;author&quot;:[{&quot;family&quot;:&quot;Zhou&quot;,&quot;given&quot;:&quot;Yun&quot;,&quot;parse-names&quot;:false,&quot;dropping-particle&quot;:&quot;&quot;,&quot;non-dropping-particle&quot;:&quot;&quot;}],&quot;container-title&quot;:&quot;Interactive Learning Environments&quot;,&quot;issued&quot;:{&quot;date-parts&quot;:[[2024]]},&quot;page&quot;:&quot;3566-3578&quot;,&quot;publisher&quot;:&quot;Taylor &amp; Francis&quot;,&quot;issue&quot;:&quot;7&quot;,&quot;volume&quot;:&quot;32&quot;,&quot;container-title-short&quot;:&quot;&quot;},&quot;isTemporary&quot;:false,&quot;suppress-author&quot;:false,&quot;composite&quot;:false,&quot;author-only&quot;:false}]},{&quot;citationID&quot;:&quot;MENDELEY_CITATION_af910871-81cf-48cf-9c3c-47b74f5b77dc&quot;,&quot;properties&quot;:{&quot;noteIndex&quot;:0},&quot;isEdited&quot;:false,&quot;manualOverride&quot;:{&quot;isManuallyOverridden&quot;:false,&quot;citeprocText&quot;:&quot;[9]&quot;,&quot;manualOverrideText&quot;:&quot;&quot;},&quot;citationTag&quot;:&quot;MENDELEY_CITATION_v3_eyJjaXRhdGlvbklEIjoiTUVOREVMRVlfQ0lUQVRJT05fYWY5MTA4NzEtODFjZi00OGNmLTljM2MtNDdiNzRmNWI3N2Rj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quot;,&quot;citationItems&quot;:[{&quot;id&quot;:&quot;29e0c192-d989-3c60-96ab-0211ee339f40&quot;,&quot;itemData&quot;:{&quot;type&quot;:&quot;article-journal&quot;,&quot;id&quot;:&quot;29e0c192-d989-3c60-96ab-0211ee339f40&quot;,&quot;title&quot;:&quot;ArchiTone: A LEGO-inspired gamified system for visualized music education&quot;,&quot;author&quot;:[{&quot;family&quot;:&quot;Yu&quot;,&quot;given&quot;:&quot;Jiaxing&quot;,&quot;parse-names&quot;:false,&quot;dropping-particle&quot;:&quot;&quot;,&quot;non-dropping-particle&quot;:&quot;&quot;},{&quot;family&quot;:&quot;Zhang&quot;,&quot;given&quot;:&quot;Tieyao&quot;,&quot;parse-names&quot;:false,&quot;dropping-particle&quot;:&quot;&quot;,&quot;non-dropping-particle&quot;:&quot;&quot;},{&quot;family&quot;:&quot;Wu&quot;,&quot;given&quot;:&quot;Songruoyao&quot;,&quot;parse-names&quot;:false,&quot;dropping-particle&quot;:&quot;&quot;,&quot;non-dropping-particle&quot;:&quot;&quot;},{&quot;family&quot;:&quot;Wu&quot;,&quot;given&quot;:&quot;Xinda&quot;,&quot;parse-names&quot;:false,&quot;dropping-particle&quot;:&quot;&quot;,&quot;non-dropping-particle&quot;:&quot;&quot;},{&quot;family&quot;:&quot;Wu&quot;,&quot;given&quot;:&quot;Tingxiao&quot;,&quot;parse-names&quot;:false,&quot;dropping-particle&quot;:&quot;&quot;,&quot;non-dropping-particle&quot;:&quot;&quot;},{&quot;family&quot;:&quot;Chen&quot;,&quot;given&quot;:&quot;Yanjun&quot;,&quot;parse-names&quot;:false,&quot;dropping-particle&quot;:&quot;&quot;,&quot;non-dropping-particle&quot;:&quot;&quot;},{&quot;family&quot;:&quot;Zhang&quot;,&quot;given&quot;:&quot;Kejun&quot;,&quot;parse-names&quot;:false,&quot;dropping-particle&quot;:&quot;&quot;,&quot;non-dropping-particle&quot;:&quot;&quot;}],&quot;container-title&quot;:&quot;arXiv preprint arXiv:2410.15273&quot;,&quot;issued&quot;:{&quot;date-parts&quot;:[[2024]]},&quot;container-title-short&quot;:&quot;&quot;},&quot;isTemporary&quot;:false,&quot;suppress-author&quot;:false,&quot;composite&quot;:false,&quot;author-only&quot;:false}]},{&quot;citationID&quot;:&quot;MENDELEY_CITATION_7de76cbf-64af-4073-9348-7a14f32311ed&quot;,&quot;properties&quot;:{&quot;noteIndex&quot;:0},&quot;isEdited&quot;:false,&quot;manualOverride&quot;:{&quot;isManuallyOverridden&quot;:false,&quot;citeprocText&quot;:&quot;[6]&quot;,&quot;manualOverrideText&quot;:&quot;&quot;},&quot;citationTag&quot;:&quot;MENDELEY_CITATION_v3_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&quot;,&quot;citationItems&quot;:[{&quot;id&quot;:&quot;3f9b5194-8463-321e-8d5c-7f07f36e66ec&quot;,&quot;itemData&quot;:{&quot;type&quot;:&quot;article-journal&quot;,&quot;id&quot;:&quot;3f9b5194-8463-321e-8d5c-7f07f36e66ec&quot;,&quot;title&quot;:&quot;Development of Gamification Learning Media Solfegio to Improve Singing Skills for Junior High School Students in Sukoharjo&quot;,&quot;author&quot;:[{&quot;family&quot;:&quot;Wulandari&quot;,&quot;given&quot;:&quot;L&quot;,&quot;parse-names&quot;:false,&quot;dropping-particle&quot;:&quot;&quot;,&quot;non-dropping-particle&quot;:&quot;&quot;},{&quot;family&quot;:&quot;Agung&quot;,&quot;given&quot;:&quot;S&quot;,&quot;parse-names&quot;:false,&quot;dropping-particle&quot;:&quot;&quot;,&quot;non-dropping-particle&quot;:&quot;&quot;},{&quot;family&quot;:&quot;Santosa&quot;,&quot;given&quot;:&quot;E B&quot;,&quot;parse-names&quot;:false,&quot;dropping-particle&quot;:&quot;&quot;,&quot;non-dropping-particle&quot;:&quot;&quot;}],&quot;container-title&quot;:&quot;Kalam Cendekia: Jurnal Ilmiah Kependidikan&quot;,&quot;container-title-short&quot;:&quot;&quot;},&quot;isTemporary&quot;:false,&quot;suppress-author&quot;:false,&quot;composite&quot;:false,&quot;author-only&quot;:false}]},{&quot;citationID&quot;:&quot;MENDELEY_CITATION_5e058dca-eeb7-4811-be8e-852acac9133f&quot;,&quot;properties&quot;:{&quot;noteIndex&quot;:0},&quot;isEdited&quot;:false,&quot;manualOverride&quot;:{&quot;isManuallyOverridden&quot;:false,&quot;citeprocText&quot;:&quot;[7]&quot;,&quot;manualOverrideText&quot;:&quot;&quot;},&quot;citationTag&quot;:&quot;MENDELEY_CITATION_v3_eyJjaXRhdGlvbklEIjoiTUVOREVMRVlfQ0lUQVRJT05fNWUwNThkY2EtZWViNy00ODExLWJlOGUtODUyYWNhYzkxMzNm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quot;,&quot;citationItems&quot;:[{&quot;id&quot;:&quot;6f152486-def8-3222-ad8d-bb625db0ccbc&quot;,&quot;itemData&quot;:{&quot;type&quot;:&quot;article-journal&quot;,&quot;id&quot;:&quot;6f152486-def8-3222-ad8d-bb625db0ccbc&quot;,&quot;title&quot;:&quot;Gamified Learning Intervention to Promote Music Literacy and Creativity in Elementary Music Education&quot;,&quot;author&quot;:[{&quot;family&quot;:&quot;Robert&quot;,&quot;given&quot;:&quot;D&quot;,&quot;parse-names&quot;:false,&quot;dropping-particle&quot;:&quot;&quot;,&quot;non-dropping-particle&quot;:&quot;&quot;},{&quot;family&quot;:&quot;Jamri&quot;,&quot;given&quot;:&quot;N Bt.&quot;,&quot;parse-names&quot;:false,&quot;dropping-particle&quot;:&quot;&quot;,&quot;non-dropping-particle&quot;:&quot;&quot;},{&quot;family&quot;:&quot;Ling&quot;,&quot;given&quot;:&quot;Sandra Hazel&quot;,&quot;parse-names&quot;:false,&quot;dropping-particle&quot;:&quot;&quot;,&quot;non-dropping-particle&quot;:&quot;&quot;},{&quot;family&quot;:&quot;Amin&quot;,&quot;given&quot;:&quot;A A Bt.&quot;,&quot;parse-names&quot;:false,&quot;dropping-particle&quot;:&quot;&quot;,&quot;non-dropping-particle&quot;:&quot;&quot;},{&quot;family&quot;:&quot;Yazid&quot;,&quot;given&quot;:&quot;F A Bt.&quot;,&quot;parse-names&quot;:false,&quot;dropping-particle&quot;:&quot;&quot;,&quot;non-dropping-particle&quot;:&quot;&quot;}],&quot;container-title&quot;:&quot;Journal of Cognitive Sciences and Human Development&quot;,&quot;DOI&quot;:&quot;10.33736&quot;,&quot;issued&quot;:{&quot;date-parts&quot;:[[2023,3]]},&quot;page&quot;:&quot;18-41&quot;,&quot;issue&quot;:&quot;1&quot;,&quot;volume&quot;:&quot;9&quot;,&quot;container-title-short&quot;:&quot;&quot;},&quot;isTemporary&quot;:false,&quot;suppress-author&quot;:false,&quot;composite&quot;:false,&quot;author-only&quot;:false}]},{&quot;citationID&quot;:&quot;MENDELEY_CITATION_812e9fe8-cad8-4472-ad3f-f52b38a32234&quot;,&quot;properties&quot;:{&quot;noteIndex&quot;:0},&quot;isEdited&quot;:false,&quot;manualOverride&quot;:{&quot;isManuallyOverridden&quot;:false,&quot;citeprocText&quot;:&quot;[9]&quot;,&quot;manualOverrideText&quot;:&quot;&quot;},&quot;citationTag&quot;:&quot;MENDELEY_CITATION_v3_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&quot;,&quot;citationItems&quot;:[{&quot;id&quot;:&quot;29e0c192-d989-3c60-96ab-0211ee339f40&quot;,&quot;itemData&quot;:{&quot;type&quot;:&quot;article-journal&quot;,&quot;id&quot;:&quot;29e0c192-d989-3c60-96ab-0211ee339f40&quot;,&quot;title&quot;:&quot;ArchiTone: A LEGO-inspired gamified system for visualized music education&quot;,&quot;author&quot;:[{&quot;family&quot;:&quot;Yu&quot;,&quot;given&quot;:&quot;Jiaxing&quot;,&quot;parse-names&quot;:false,&quot;dropping-particle&quot;:&quot;&quot;,&quot;non-dropping-particle&quot;:&quot;&quot;},{&quot;family&quot;:&quot;Zhang&quot;,&quot;given&quot;:&quot;Tieyao&quot;,&quot;parse-names&quot;:false,&quot;dropping-particle&quot;:&quot;&quot;,&quot;non-dropping-particle&quot;:&quot;&quot;},{&quot;family&quot;:&quot;Wu&quot;,&quot;given&quot;:&quot;Songruoyao&quot;,&quot;parse-names&quot;:false,&quot;dropping-particle&quot;:&quot;&quot;,&quot;non-dropping-particle&quot;:&quot;&quot;},{&quot;family&quot;:&quot;Wu&quot;,&quot;given&quot;:&quot;Xinda&quot;,&quot;parse-names&quot;:false,&quot;dropping-particle&quot;:&quot;&quot;,&quot;non-dropping-particle&quot;:&quot;&quot;},{&quot;family&quot;:&quot;Wu&quot;,&quot;given&quot;:&quot;Tingxiao&quot;,&quot;parse-names&quot;:false,&quot;dropping-particle&quot;:&quot;&quot;,&quot;non-dropping-particle&quot;:&quot;&quot;},{&quot;family&quot;:&quot;Chen&quot;,&quot;given&quot;:&quot;Yanjun&quot;,&quot;parse-names&quot;:false,&quot;dropping-particle&quot;:&quot;&quot;,&quot;non-dropping-particle&quot;:&quot;&quot;},{&quot;family&quot;:&quot;Zhang&quot;,&quot;given&quot;:&quot;Kejun&quot;,&quot;parse-names&quot;:false,&quot;dropping-particle&quot;:&quot;&quot;,&quot;non-dropping-particle&quot;:&quot;&quot;}],&quot;container-title&quot;:&quot;arXiv preprint arXiv:2410.15273&quot;,&quot;issued&quot;:{&quot;date-parts&quot;:[[2024]]},&quot;container-title-short&quot;:&quot;&quot;},&quot;isTemporary&quot;:false,&quot;suppress-author&quot;:false,&quot;composite&quot;:false,&quot;author-only&quot;:false}]},{&quot;citationID&quot;:&quot;MENDELEY_CITATION_25e5a58b-cb89-437a-a081-4b56f5adc85b&quot;,&quot;properties&quot;:{&quot;noteIndex&quot;:0},&quot;isEdited&quot;:false,&quot;manualOverride&quot;:{&quot;isManuallyOverridden&quot;:false,&quot;citeprocText&quot;:&quot;[7]&quot;,&quot;manualOverrideText&quot;:&quot;&quot;},&quot;citationTag&quot;:&quot;MENDELEY_CITATION_v3_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&quot;,&quot;citationItems&quot;:[{&quot;id&quot;:&quot;6f152486-def8-3222-ad8d-bb625db0ccbc&quot;,&quot;itemData&quot;:{&quot;type&quot;:&quot;article-journal&quot;,&quot;id&quot;:&quot;6f152486-def8-3222-ad8d-bb625db0ccbc&quot;,&quot;title&quot;:&quot;Gamified Learning Intervention to Promote Music Literacy and Creativity in Elementary Music Education&quot;,&quot;author&quot;:[{&quot;family&quot;:&quot;Robert&quot;,&quot;given&quot;:&quot;D&quot;,&quot;parse-names&quot;:false,&quot;dropping-particle&quot;:&quot;&quot;,&quot;non-dropping-particle&quot;:&quot;&quot;},{&quot;family&quot;:&quot;Jamri&quot;,&quot;given&quot;:&quot;N Bt.&quot;,&quot;parse-names&quot;:false,&quot;dropping-particle&quot;:&quot;&quot;,&quot;non-dropping-particle&quot;:&quot;&quot;},{&quot;family&quot;:&quot;Ling&quot;,&quot;given&quot;:&quot;Sandra Hazel&quot;,&quot;parse-names&quot;:false,&quot;dropping-particle&quot;:&quot;&quot;,&quot;non-dropping-particle&quot;:&quot;&quot;},{&quot;family&quot;:&quot;Amin&quot;,&quot;given&quot;:&quot;A A Bt.&quot;,&quot;parse-names&quot;:false,&quot;dropping-particle&quot;:&quot;&quot;,&quot;non-dropping-particle&quot;:&quot;&quot;},{&quot;family&quot;:&quot;Yazid&quot;,&quot;given&quot;:&quot;F A Bt.&quot;,&quot;parse-names&quot;:false,&quot;dropping-particle&quot;:&quot;&quot;,&quot;non-dropping-particle&quot;:&quot;&quot;}],&quot;container-title&quot;:&quot;Journal of Cognitive Sciences and Human Development&quot;,&quot;DOI&quot;:&quot;10.33736&quot;,&quot;issued&quot;:{&quot;date-parts&quot;:[[2023,3]]},&quot;page&quot;:&quot;18-41&quot;,&quot;issue&quot;:&quot;1&quot;,&quot;volume&quot;:&quot;9&quot;,&quot;container-title-short&quot;:&quot;&quot;},&quot;isTemporary&quot;:false,&quot;suppress-author&quot;:false,&quot;composite&quot;:false,&quot;author-only&quot;:false}]},{&quot;citationID&quot;:&quot;MENDELEY_CITATION_762f0c0e-4d62-40cb-aa28-58c5fb126cf9&quot;,&quot;properties&quot;:{&quot;noteIndex&quot;:0},&quot;isEdited&quot;:false,&quot;manualOverride&quot;:{&quot;isManuallyOverridden&quot;:false,&quot;citeprocText&quot;:&quot;[12]&quot;,&quot;manualOverrideText&quot;:&quot;&quot;},&quot;citationTag&quot;:&quot;MENDELEY_CITATION_v3_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&quot;,&quot;citationItems&quot;:[{&quot;id&quot;:&quot;4bb3a0a2-728c-3251-874d-9362da8a85fc&quot;,&quot;itemData&quot;:{&quot;type&quot;:&quot;article-journal&quot;,&quot;id&quot;:&quot;4bb3a0a2-728c-3251-874d-9362da8a85fc&quot;,&quot;title&quot;:&quot;Analysis of Website Based Information System Development Methods&quot;,&quot;author&quot;:[{&quot;family&quot;:&quot;Zeva&quot;,&quot;given&quot;:&quot;Sarah&quot;,&quot;parse-names&quot;:false,&quot;dropping-particle&quot;:&quot;&quot;,&quot;non-dropping-particle&quot;:&quot;&quot;}],&quot;container-title&quot;:&quot;Journal of Information Systems and Management (JISMA)&quot;,&quot;issued&quot;:{&quot;date-parts&quot;:[[2023]]},&quot;page&quot;:&quot;40-44&quot;,&quot;issue&quot;:&quot;2&quot;,&quot;volume&quot;:&quot;2&quot;,&quot;container-title-short&quot;:&quot;&quot;},&quot;isTemporary&quot;:false,&quot;suppress-author&quot;:false,&quot;composite&quot;:false,&quot;author-only&quot;:false}]},{&quot;citationID&quot;:&quot;MENDELEY_CITATION_f99b1a98-64ab-4e47-af19-a141de0999eb&quot;,&quot;properties&quot;:{&quot;noteIndex&quot;:0},&quot;isEdited&quot;:false,&quot;manualOverride&quot;:{&quot;isManuallyOverridden&quot;:false,&quot;citeprocText&quot;:&quot;[13]&quot;,&quot;manualOverrideText&quot;:&quot;&quot;},&quot;citationTag&quot;:&quot;MENDELEY_CITATION_v3_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&quot;,&quot;citationItems&quot;:[{&quot;id&quot;:&quot;b1f3faa9-6971-3303-ae7c-a31ba14443ae&quot;,&quot;itemData&quot;:{&quot;type&quot;:&quot;article-journal&quot;,&quot;id&quot;:&quot;b1f3faa9-6971-3303-ae7c-a31ba14443ae&quot;,&quot;title&quot;:&quot;Leaderboard design principles to enhance learning and motivation in a gamified educational environment: Development study&quot;,&quot;author&quot;:[{&quot;family&quot;:&quot;Park&quot;,&quot;given&quot;:&quot;Sungjin&quot;,&quot;parse-names&quot;:false,&quot;dropping-particle&quot;:&quot;&quot;,&quot;non-dropping-particle&quot;:&quot;&quot;},{&quot;family&quot;:&quot;Kim&quot;,&quot;given&quot;:&quot;Sangkyun&quot;,&quot;parse-names&quot;:false,&quot;dropping-particle&quot;:&quot;&quot;,&quot;non-dropping-particle&quot;:&quot;&quot;}],&quot;container-title&quot;:&quot;JMIR serious games&quot;,&quot;container-title-short&quot;:&quot;JMIR Serious Games&quot;,&quot;issued&quot;:{&quot;date-parts&quot;:[[2021]]},&quot;page&quot;:&quot;e14746&quot;,&quot;publisher&quot;:&quot;JMIR Publications Toronto, Canada&quot;,&quot;issue&quot;:&quot;2&quot;,&quot;volume&quot;:&quot;9&quot;},&quot;isTemporary&quot;:false,&quot;suppress-author&quot;:false,&quot;composite&quot;:false,&quot;author-only&quot;:false}]},{&quot;citationID&quot;:&quot;MENDELEY_CITATION_181f44a0-fc1b-4f27-83d8-622598ab67e7&quot;,&quot;properties&quot;:{&quot;noteIndex&quot;:0},&quot;isEdited&quot;:false,&quot;manualOverride&quot;:{&quot;isManuallyOverridden&quot;:false,&quot;citeprocText&quot;:&quot;[14]&quot;,&quot;manualOverrideText&quot;:&quot;&quot;},&quot;citationTag&quot;:&quot;MENDELEY_CITATION_v3_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&quot;,&quot;citationItems&quot;:[{&quot;id&quot;:&quot;f774a11a-22c2-362d-b1ed-c3701f877737&quot;,&quot;itemData&quot;:{&quot;type&quot;:&quot;article-journal&quot;,&quot;id&quot;:&quot;f774a11a-22c2-362d-b1ed-c3701f877737&quot;,&quot;title&quot;:&quot;Unlocking student engagement and achievement: The impact of leaderboard gamification in online formative assessment for engineering education&quot;,&quot;author&quot;:[{&quot;family&quot;:&quot;Cigdem&quot;,&quot;given&quot;:&quot;Harun&quot;,&quot;parse-names&quot;:false,&quot;dropping-particle&quot;:&quot;&quot;,&quot;non-dropping-particle&quot;:&quot;&quot;},{&quot;family&quot;:&quot;Ozturk&quot;,&quot;given&quot;:&quot;Mustafa&quot;,&quot;parse-names&quot;:false,&quot;dropping-particle&quot;:&quot;&quot;,&quot;non-dropping-particle&quot;:&quot;&quot;},{&quot;family&quot;:&quot;Karabacak&quot;,&quot;given&quot;:&quot;Yusuf&quot;,&quot;parse-names&quot;:false,&quot;dropping-particle&quot;:&quot;&quot;,&quot;non-dropping-particle&quot;:&quot;&quot;},{&quot;family&quot;:&quot;Atik&quot;,&quot;given&quot;:&quot;Nuri&quot;,&quot;parse-names&quot;:false,&quot;dropping-particle&quot;:&quot;&quot;,&quot;non-dropping-particle&quot;:&quot;&quot;},{&quot;family&quot;:&quot;Gürkan&quot;,&quot;given&quot;:&quot;Serkan&quot;,&quot;parse-names&quot;:false,&quot;dropping-particle&quot;:&quot;&quot;,&quot;non-dropping-particle&quot;:&quot;&quot;},{&quot;family&quot;:&quot;Aldemir&quot;,&quot;given&quot;:&quot;Mevlana Halit&quot;,&quot;parse-names&quot;:false,&quot;dropping-particle&quot;:&quot;&quot;,&quot;non-dropping-particle&quot;:&quot;&quot;}],&quot;container-title&quot;:&quot;Education and Information Technologies&quot;,&quot;container-title-short&quot;:&quot;Educ Inf Technol (Dordr)&quot;,&quot;issued&quot;:{&quot;date-parts&quot;:[[2024]]},&quot;page&quot;:&quot;24835-24860&quot;,&quot;publisher&quot;:&quot;Springer&quot;,&quot;issue&quot;:&quot;18&quot;,&quot;volume&quot;:&quot;29&quot;},&quot;isTemporary&quot;:false,&quot;suppress-author&quot;:false,&quot;composite&quot;:false,&quot;author-only&quot;:false}]},{&quot;citationID&quot;:&quot;MENDELEY_CITATION_918b50f9-54d1-486a-b46e-8cd9afe89f93&quot;,&quot;properties&quot;:{&quot;noteIndex&quot;:0},&quot;isEdited&quot;:false,&quot;manualOverride&quot;:{&quot;isManuallyOverridden&quot;:false,&quot;citeprocText&quot;:&quot;[15]&quot;,&quot;manualOverrideText&quot;:&quot;&quot;},&quot;citationTag&quot;:&quot;MENDELEY_CITATION_v3_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&quot;,&quot;citationItems&quot;:[{&quot;id&quot;:&quot;f109ee0d-3f91-3ab7-8d9e-4021053d3823&quot;,&quot;itemData&quot;:{&quot;type&quot;:&quot;article-journal&quot;,&quot;id&quot;:&quot;f109ee0d-3f91-3ab7-8d9e-4021053d3823&quot;,&quot;title&quot;:&quot;Between level up and game over: A systematic literature review of gamification in education&quot;,&quot;author&quot;:[{&quot;family&quot;:&quot;Manzano-León&quot;,&quot;given&quot;:&quot;Ana&quot;,&quot;parse-names&quot;:false,&quot;dropping-particle&quot;:&quot;&quot;,&quot;non-dropping-particle&quot;:&quot;&quot;},{&quot;family&quot;:&quot;Camacho-Lazarraga&quot;,&quot;given&quot;:&quot;Pablo&quot;,&quot;parse-names&quot;:false,&quot;dropping-particle&quot;:&quot;&quot;,&quot;non-dropping-particle&quot;:&quot;&quot;},{&quot;family&quot;:&quot;Guerrero&quot;,&quot;given&quot;:&quot;Miguel A&quot;,&quot;parse-names&quot;:false,&quot;dropping-particle&quot;:&quot;&quot;,&quot;non-dropping-particle&quot;:&quot;&quot;},{&quot;family&quot;:&quot;Guerrero-Puerta&quot;,&quot;given&quot;:&quot;Laura&quot;,&quot;parse-names&quot;:false,&quot;dropping-particle&quot;:&quot;&quot;,&quot;non-dropping-particle&quot;:&quot;&quot;},{&quot;family&quot;:&quot;Aguilar-Parra&quot;,&quot;given&quot;:&quot;José M&quot;,&quot;parse-names&quot;:false,&quot;dropping-particle&quot;:&quot;&quot;,&quot;non-dropping-particle&quot;:&quot;&quot;},{&quot;family&quot;:&quot;Trigueros&quot;,&quot;given&quot;:&quot;Rubén&quot;,&quot;parse-names&quot;:false,&quot;dropping-particle&quot;:&quot;&quot;,&quot;non-dropping-particle&quot;:&quot;&quot;},{&quot;family&quot;:&quot;Alias&quot;,&quot;given&quot;:&quot;Antonio&quot;,&quot;parse-names&quot;:false,&quot;dropping-particle&quot;:&quot;&quot;,&quot;non-dropping-particle&quot;:&quot;&quot;}],&quot;container-title&quot;:&quot;Sustainability&quot;,&quot;container-title-short&quot;:&quot;Sustainability&quot;,&quot;issued&quot;:{&quot;date-parts&quot;:[[2021]]},&quot;page&quot;:&quot;2247&quot;,&quot;publisher&quot;:&quot;MDPI&quot;,&quot;issue&quot;:&quot;4&quot;,&quot;volume&quot;:&quot;13&quot;},&quot;isTemporary&quot;:false,&quot;suppress-author&quot;:false,&quot;composite&quot;:false,&quot;author-only&quot;:false}]},{&quot;citationID&quot;:&quot;MENDELEY_CITATION_b4f5a0ef-58d2-43c0-8b1f-975e6c87ada5&quot;,&quot;properties&quot;:{&quot;noteIndex&quot;:0},&quot;isEdited&quot;:false,&quot;manualOverride&quot;:{&quot;isManuallyOverridden&quot;:false,&quot;citeprocText&quot;:&quot;[16]&quot;,&quot;manualOverrideText&quot;:&quot;&quot;},&quot;citationTag&quot;:&quot;MENDELEY_CITATION_v3_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&quot;,&quot;citationItems&quot;:[{&quot;id&quot;:&quot;7e708d42-ae67-391a-9d50-f0962f8b5d89&quot;,&quot;itemData&quot;:{&quot;type&quot;:&quot;article-journal&quot;,&quot;id&quot;:&quot;7e708d42-ae67-391a-9d50-f0962f8b5d89&quot;,&quot;title&quot;:&quot;HTML5 and the evolution of HTML; tracing the origins of digital platforms&quot;,&quot;author&quot;:[{&quot;family&quot;:&quot;Tabarés&quot;,&quot;given&quot;:&quot;Raúl&quot;,&quot;parse-names&quot;:false,&quot;dropping-particle&quot;:&quot;&quot;,&quot;non-dropping-particle&quot;:&quot;&quot;}],&quot;container-title&quot;:&quot;Technology in Society&quot;,&quot;container-title-short&quot;:&quot;Technol Soc&quot;,&quot;issued&quot;:{&quot;date-parts&quot;:[[2021]]},&quot;page&quot;:&quot;101529&quot;,&quot;publisher&quot;:&quot;Elsevier&quot;,&quot;volume&quot;:&quot;65&quot;},&quot;isTemporary&quot;:false,&quot;suppress-author&quot;:false,&quot;composite&quot;:false,&quot;author-only&quot;:false}]},{&quot;citationID&quot;:&quot;MENDELEY_CITATION_f977aa2e-fb41-482b-ad50-0ed604520ed1&quot;,&quot;properties&quot;:{&quot;noteIndex&quot;:0},&quot;isEdited&quot;:false,&quot;manualOverride&quot;:{&quot;isManuallyOverridden&quot;:false,&quot;citeprocText&quot;:&quot;[17]&quot;,&quot;manualOverrideText&quot;:&quot;&quot;},&quot;citationTag&quot;:&quot;MENDELEY_CITATION_v3_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&quot;,&quot;citationItems&quot;:[{&quot;id&quot;:&quot;a319b248-0483-3cf2-bad8-eb79bc73ac06&quot;,&quot;itemData&quot;:{&quot;type&quot;:&quot;article-journal&quot;,&quot;id&quot;:&quot;a319b248-0483-3cf2-bad8-eb79bc73ac06&quot;,&quot;title&quot;:&quot;Improving web performance by optimizing cascading style sheets (CSS): literature review and empirical findings&quot;,&quot;author&quot;:[{&quot;family&quot;:&quot;Kuparinen&quot;,&quot;given&quot;:&quot;Simo&quot;,&quot;parse-names&quot;:false,&quot;dropping-particle&quot;:&quot;&quot;,&quot;non-dropping-particle&quot;:&quot;&quot;}],&quot;container-title&quot;:&quot;Helsinki University Library&quot;,&quot;issued&quot;:{&quot;date-parts&quot;:[[2023]]},&quot;issue&quot;:&quot;2&quot;,&quot;volume&quot;:&quot;1&quot;,&quot;container-title-short&quot;:&quot;&quot;},&quot;isTemporary&quot;:false,&quot;suppress-author&quot;:false,&quot;composite&quot;:false,&quot;author-only&quot;:false}]},{&quot;citationID&quot;:&quot;MENDELEY_CITATION_d26292ba-7dd4-46c3-8514-aa05bd4fca9b&quot;,&quot;properties&quot;:{&quot;noteIndex&quot;:0},&quot;isEdited&quot;:false,&quot;manualOverride&quot;:{&quot;isManuallyOverridden&quot;:false,&quot;citeprocText&quot;:&quot;[18]&quot;,&quot;manualOverrideText&quot;:&quot;&quot;},&quot;citationTag&quot;:&quot;MENDELEY_CITATION_v3_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&quot;,&quot;citationItems&quot;:[{&quot;id&quot;:&quot;1a64a034-2fbf-33c0-a928-c45923af7193&quot;,&quot;itemData&quot;:{&quot;type&quot;:&quot;article-journal&quot;,&quot;id&quot;:&quot;1a64a034-2fbf-33c0-a928-c45923af7193&quot;,&quot;title&quot;:&quot;Jstargetfuzzer: A History-Based Fuzzing Approach for Javascript Engines&quot;,&quot;author&quot;:[{&quot;family&quot;:&quot;Oliveira&quot;,&quot;given&quot;:&quot;Bruno&quot;,&quot;parse-names&quot;:false,&quot;dropping-particle&quot;:&quot;&quot;,&quot;non-dropping-particle&quot;:&quot;&quot;},{&quot;family&quot;:&quot;Vergilio&quot;,&quot;given&quot;:&quot;Silvia Regina&quot;,&quot;parse-names&quot;:false,&quot;dropping-particle&quot;:&quot;&quot;,&quot;non-dropping-particle&quot;:&quot;&quot;},{&quot;family&quot;:&quot;Endo&quot;,&quot;given&quot;:&quot;André&quot;,&quot;parse-names&quot;:false,&quot;dropping-particle&quot;:&quot;&quot;,&quot;non-dropping-particle&quot;:&quot;&quot;}],&quot;container-title&quot;:&quot;Available at SSRN 5369277&quot;,&quot;container-title-short&quot;:&quot;&quot;},&quot;isTemporary&quot;:false,&quot;suppress-author&quot;:false,&quot;composite&quot;:false,&quot;author-only&quot;:false}]},{&quot;citationID&quot;:&quot;MENDELEY_CITATION_9e7869a0-c4b4-46a3-85cb-a99f8a1253b5&quot;,&quot;properties&quot;:{&quot;noteIndex&quot;:0},&quot;isEdited&quot;:false,&quot;manualOverride&quot;:{&quot;isManuallyOverridden&quot;:false,&quot;citeprocText&quot;:&quot;[19]&quot;,&quot;manualOverrideText&quot;:&quot;&quot;},&quot;citationTag&quot;:&quot;MENDELEY_CITATION_v3_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&quot;,&quot;citationItems&quot;:[{&quot;id&quot;:&quot;150f2a62-1a64-3afb-bd52-d2902484635f&quot;,&quot;itemData&quot;:{&quot;type&quot;:&quot;article-journal&quot;,&quot;id&quot;:&quot;150f2a62-1a64-3afb-bd52-d2902484635f&quot;,&quot;title&quot;:&quot;A Review on PHP Programming Language&quot;,&quot;author&quot;:[{&quot;family&quot;:&quot;Apiag&quot;,&quot;given&quot;:&quot;Christian&quot;,&quot;parse-names&quot;:false,&quot;dropping-particle&quot;:&quot;&quot;,&quot;non-dropping-particle&quot;:&quot;&quot;},{&quot;family&quot;:&quot;Cadiz&quot;,&quot;given&quot;:&quot;Eugene&quot;,&quot;parse-names&quot;:false,&quot;dropping-particle&quot;:&quot;&quot;,&quot;non-dropping-particle&quot;:&quot;&quot;},{&quot;family&quot;:&quot;Lincopinis&quot;,&quot;given&quot;:&quot;Darllaine&quot;,&quot;parse-names&quot;:false,&quot;dropping-particle&quot;:&quot;&quot;,&quot;non-dropping-particle&quot;:&quot;&quot;}],&quot;issued&quot;:{&quot;date-parts&quot;:[[2023,9]]},&quot;container-title-short&quot;:&quot;&quot;},&quot;isTemporary&quot;:false,&quot;suppress-author&quot;:false,&quot;composite&quot;:false,&quot;author-only&quot;:false}]},{&quot;citationID&quot;:&quot;MENDELEY_CITATION_fe7cda9e-ae2c-444e-978c-5b55b70eeb6a&quot;,&quot;properties&quot;:{&quot;noteIndex&quot;:0},&quot;isEdited&quot;:false,&quot;manualOverride&quot;:{&quot;isManuallyOverridden&quot;:false,&quot;citeprocText&quot;:&quot;[20]&quot;,&quot;manualOverrideText&quot;:&quot;&quot;},&quot;citationTag&quot;:&quot;MENDELEY_CITATION_v3_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&quot;,&quot;citationItems&quot;:[{&quot;id&quot;:&quot;cc063bc2-ccd4-3fd4-991b-513b345c3eef&quot;,&quot;itemData&quot;:{&quot;type&quot;:&quot;article-journal&quot;,&quot;id&quot;:&quot;cc063bc2-ccd4-3fd4-991b-513b345c3eef&quot;,&quot;title&quot;:&quot;MAHAMGOSTAR.COM AS A CASE STUDY FOR ADOPTION OF LARAVEL FRAMEWORK AS THE BEST PROGRAMMING TOOLS FOR PHP BASED WEB DEVELOPMENT FOR SMALL AND MEDIUM ENTERPRISES&quot;,&quot;author&quot;:[{&quot;family&quot;:&quot;Amini&quot;,&quot;given&quot;:&quot;Mahyar&quot;,&quot;parse-names&quot;:false,&quot;dropping-particle&quot;:&quot;&quot;,&quot;non-dropping-particle&quot;:&quot;&quot;},{&quot;family&quot;:&quot;Rahmani&quot;,&quot;given&quot;:&quot;Ali&quot;,&quot;parse-names&quot;:false,&quot;dropping-particle&quot;:&quot;&quot;,&quot;non-dropping-particle&quot;:&quot;&quot;},{&quot;family&quot;:&quot;Abedi&quot;,&quot;given&quot;:&quot;Mehrshad&quot;,&quot;parse-names&quot;:false,&quot;dropping-particle&quot;:&quot;&quot;,&quot;non-dropping-particle&quot;:&quot;&quot;},{&quot;family&quot;:&quot;Hosseini&quot;,&quot;given&quot;:&quot;Mahdi&quot;,&quot;parse-names&quot;:false,&quot;dropping-particle&quot;:&quot;&quot;,&quot;non-dropping-particle&quot;:&quot;&quot;},{&quot;family&quot;:&quot;Amini&quot;,&quot;given&quot;:&quot;Mahnoosh&quot;,&quot;parse-names&quot;:false,&quot;dropping-particle&quot;:&quot;&quot;,&quot;non-dropping-particle&quot;:&quot;&quot;},{&quot;family&quot;:&quot;Amini&quot;,&quot;given&quot;:&quot;Mahnaz&quot;,&quot;parse-names&quot;:false,&quot;dropping-particle&quot;:&quot;&quot;,&quot;non-dropping-particle&quot;:&quot;&quot;},{&quot;family&quot;:&quot;Gostar&quot;,&quot;given&quot;:&quot;Maham&quot;,&quot;parse-names&quot;:false,&quot;dropping-particle&quot;:&quot;&quot;,&quot;non-dropping-particle&quot;:&quot;&quot;}],&quot;issued&quot;:{&quot;date-parts&quot;:[[2021,9]]},&quot;container-title-short&quot;:&quot;&quot;},&quot;isTemporary&quot;:false,&quot;suppress-author&quot;:false,&quot;composite&quot;:false,&quot;author-only&quot;:false}]},{&quot;citationID&quot;:&quot;MENDELEY_CITATION_8f67d9e1-5959-47bf-b95e-0a572c6ef355&quot;,&quot;properties&quot;:{&quot;noteIndex&quot;:0},&quot;isEdited&quot;:false,&quot;manualOverride&quot;:{&quot;isManuallyOverridden&quot;:false,&quot;citeprocText&quot;:&quot;[21]&quot;,&quot;manualOverrideText&quot;:&quot;&quot;},&quot;citationTag&quot;:&quot;MENDELEY_CITATION_v3_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&quot;,&quot;citationItems&quot;:[{&quot;id&quot;:&quot;b8b26df9-20c4-3df8-9c62-ee2c81fd3daf&quot;,&quot;itemData&quot;:{&quot;type&quot;:&quot;article-journal&quot;,&quot;id&quot;:&quot;b8b26df9-20c4-3df8-9c62-ee2c81fd3daf&quot;,&quot;title&quot;:&quot;Comparison of Utility-First CSS Framework&quot;,&quot;author&quot;:[{&quot;family&quot;:&quot;S.&quot;,&quot;given&quot;:&quot;Nandan&quot;,&quot;parse-names&quot;:false,&quot;dropping-particle&quot;:&quot;&quot;,&quot;non-dropping-particle&quot;:&quot;&quot;},{&quot;family&quot;:&quot;R.&quot;,&quot;given&quot;:&quot;Usha&quot;,&quot;parse-names&quot;:false,&quot;dropping-particle&quot;:&quot;&quot;,&quot;non-dropping-particle&quot;:&quot;&quot;},{&quot;family&quot;:&quot;Mohan&quot;,&quot;given&quot;:&quot;Priyanka&quot;,&quot;parse-names&quot;:false,&quot;dropping-particle&quot;:&quot;&quot;,&quot;non-dropping-particle&quot;:&quot;&quot;}],&quot;container-title&quot;:&quot;Journal of Innovation and Technology&quot;,&quot;DOI&quot;:&quot;10.61453/joit.v2024no32&quot;,&quot;issued&quot;:{&quot;date-parts&quot;:[[2024,9]]},&quot;volume&quot;:&quot;2024&quot;,&quot;container-title-short&quot;:&quot;&quot;},&quot;isTemporary&quot;:false,&quot;suppress-author&quot;:false,&quot;composite&quot;:false,&quot;author-only&quot;:false}]},{&quot;citationID&quot;:&quot;MENDELEY_CITATION_ef6226f4-30a3-40f3-a8e6-275c5ab5cc7e&quot;,&quot;properties&quot;:{&quot;noteIndex&quot;:0},&quot;isEdited&quot;:false,&quot;manualOverride&quot;:{&quot;isManuallyOverridden&quot;:false,&quot;citeprocText&quot;:&quot;[22]&quot;,&quot;manualOverrideText&quot;:&quot;&quot;},&quot;citationTag&quot;:&quot;MENDELEY_CITATION_v3_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&quot;,&quot;citationItems&quot;:[{&quot;id&quot;:&quot;192515a5-663d-33d4-a942-5b523784e4b6&quot;,&quot;itemData&quot;:{&quot;type&quot;:&quot;article-journal&quot;,&quot;id&quot;:&quot;192515a5-663d-33d4-a942-5b523784e4b6&quot;,&quot;title&quot;:&quot;Modern front end web architectures with react. js and next. js&quot;,&quot;author&quot;:[{&quot;family&quot;:&quot;Lazuardy&quot;,&quot;given&quot;:&quot;Mochammad Fariz Syah&quot;,&quot;parse-names&quot;:false,&quot;dropping-particle&quot;:&quot;&quot;,&quot;non-dropping-particle&quot;:&quot;&quot;},{&quot;family&quot;:&quot;Anggraini&quot;,&quot;given&quot;:&quot;Dyah&quot;,&quot;parse-names&quot;:false,&quot;dropping-particle&quot;:&quot;&quot;,&quot;non-dropping-particle&quot;:&quot;&quot;}],&quot;container-title&quot;:&quot;Research Journal of Advanced Engineering and Science&quot;,&quot;issued&quot;:{&quot;date-parts&quot;:[[2022]]},&quot;page&quot;:&quot;132-141&quot;,&quot;issue&quot;:&quot;1&quot;,&quot;volume&quot;:&quot;7&quot;,&quot;container-title-short&quot;:&quot;&quot;},&quot;isTemporary&quot;:false,&quot;suppress-author&quot;:false,&quot;composite&quot;:false,&quot;author-only&quot;:false}]},{&quot;citationID&quot;:&quot;MENDELEY_CITATION_a4c89f2f-934e-4aa2-b678-e60ee8464a23&quot;,&quot;properties&quot;:{&quot;noteIndex&quot;:0},&quot;isEdited&quot;:false,&quot;manualOverride&quot;:{&quot;isManuallyOverridden&quot;:false,&quot;citeprocText&quot;:&quot;[23]&quot;,&quot;manualOverrideText&quot;:&quot;&quot;},&quot;citationTag&quot;:&quot;MENDELEY_CITATION_v3_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&quot;,&quot;citationItems&quot;:[{&quot;id&quot;:&quot;ced712b7-6c75-3117-a0f0-3dad373719e5&quot;,&quot;itemData&quot;:{&quot;type&quot;:&quot;article-journal&quot;,&quot;id&quot;:&quot;ced712b7-6c75-3117-a0f0-3dad373719e5&quot;,&quot;title&quot;:&quot;Analysis of Code Editors: Features, Evolution, and Impact on Software Development&quot;,&quot;author&quot;:[{&quot;family&quot;:&quot;Kapoor&quot;,&quot;given&quot;:&quot;Aditya&quot;,&quot;parse-names&quot;:false,&quot;dropping-particle&quot;:&quot;&quot;,&quot;non-dropping-particle&quot;:&quot;&quot;}],&quot;container-title&quot;:&quot;Evolution, and Impact on Software Development (November 01, 2024)&quot;,&quot;issued&quot;:{&quot;date-parts&quot;:[[2024]]},&quot;container-title-short&quot;:&quot;&quot;},&quot;isTemporary&quot;:false,&quot;suppress-author&quot;:false,&quot;composite&quot;:false,&quot;author-only&quot;:false}]},{&quot;citationID&quot;:&quot;MENDELEY_CITATION_90185523-0b5b-4e14-8605-95e8ccbdbd58&quot;,&quot;properties&quot;:{&quot;noteIndex&quot;:0},&quot;isEdited&quot;:false,&quot;manualOverride&quot;:{&quot;isManuallyOverridden&quot;:false,&quot;citeprocText&quot;:&quot;[24]&quot;,&quot;manualOverrideText&quot;:&quot;&quot;},&quot;citationTag&quot;:&quot;MENDELEY_CITATION_v3_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&quot;,&quot;citationItems&quot;:[{&quot;id&quot;:&quot;c1de5d10-9e88-3278-b0bb-4a9ecdfcadff&quot;,&quot;itemData&quot;:{&quot;type&quot;:&quot;article-journal&quot;,&quot;id&quot;:&quot;c1de5d10-9e88-3278-b0bb-4a9ecdfcadff&quot;,&quot;title&quot;:&quot;Perancangan Basis Data Perpustakaan Universitas Menggunakan MySQL dengan Physical Data Model dan Entity Relationship Diagram&quot;,&quot;author&quot;:[{&quot;family&quot;:&quot;Mukhlis&quot;,&quot;given&quot;:&quot;Iqbal Ramadhani&quot;,&quot;parse-names&quot;:false,&quot;dropping-particle&quot;:&quot;&quot;,&quot;non-dropping-particle&quot;:&quot;&quot;},{&quot;family&quot;:&quot;Santoso&quot;,&quot;given&quot;:&quot;Rudi&quot;,&quot;parse-names&quot;:false,&quot;dropping-particle&quot;:&quot;&quot;,&quot;non-dropping-particle&quot;:&quot;&quot;}],&quot;container-title&quot;:&quot;Journal of Technology and Informatics (JoTI)&quot;,&quot;issued&quot;:{&quot;date-parts&quot;:[[2023]]},&quot;page&quot;:&quot;81-87&quot;,&quot;issue&quot;:&quot;2&quot;,&quot;volume&quot;:&quot;4&quot;,&quot;container-title-short&quot;:&quot;&quot;},&quot;isTemporary&quot;:false}]},{&quot;citationID&quot;:&quot;MENDELEY_CITATION_5c751b13-13a1-4263-a2ac-4c0304cc81b7&quot;,&quot;properties&quot;:{&quot;noteIndex&quot;:0},&quot;isEdited&quot;:false,&quot;manualOverride&quot;:{&quot;isManuallyOverridden&quot;:false,&quot;citeprocText&quot;:&quot;[25]&quot;,&quot;manualOverrideText&quot;:&quot;&quot;},&quot;citationTag&quot;:&quot;MENDELEY_CITATION_v3_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aXNzdWVkIjp7ImRhdGUtcGFydHMiOltbMjAyMl1dfSwicGFnZSI6IjEzNDU2IiwicHVibGlzaGVyIjoiTURQSSIsImlzc3VlIjoiMjAiLCJ2b2x1bWUiOiIxOSJ9LCJpc1RlbXBvcmFyeSI6ZmFsc2UsInN1cHByZXNzLWF1dGhvciI6ZmFsc2UsImNvbXBvc2l0ZSI6ZmFsc2UsImF1dGhvci1vbmx5IjpmYWxzZX1dfQ==&quot;,&quot;citationItems&quot;:[{&quot;id&quot;:&quot;cd3aabe3-e9b1-3cc9-88f0-30deb35b614c&quot;,&quot;itemData&quot;:{&quot;type&quot;:&quot;article-journal&quot;,&quot;id&quot;:&quot;cd3aabe3-e9b1-3cc9-88f0-30deb35b614c&quot;,&quot;title&quot;:&quot;Using unified modeling language to analyze business processes in the Delivery of Child Health Services&quot;,&quot;author&quot;:[{&quot;family&quot;:&quot;Pecoraro&quot;,&quot;given&quot;:&quot;Fabrizio&quot;,&quot;parse-names&quot;:false,&quot;dropping-particle&quot;:&quot;&quot;,&quot;non-dropping-particle&quot;:&quot;&quot;},{&quot;family&quot;:&quot;Luzi&quot;,&quot;given&quot;:&quot;Daniela&quot;,&quot;parse-names&quot;:false,&quot;dropping-particle&quot;:&quot;&quot;,&quot;non-dropping-particle&quot;:&quot;&quot;}],&quot;container-title&quot;:&quot;International Journal of Environmental Research and Public Health&quot;,&quot;container-title-short&quot;:&quot;Int J Environ Res Public Health&quot;,&quot;issued&quot;:{&quot;date-parts&quot;:[[2022]]},&quot;page&quot;:&quot;13456&quot;,&quot;publisher&quot;:&quot;MDPI&quot;,&quot;issue&quot;:&quot;20&quot;,&quot;volume&quot;:&quot;19&quot;},&quot;isTemporary&quot;:false,&quot;suppress-author&quot;:false,&quot;composite&quot;:false,&quot;author-only&quot;:false}]},{&quot;citationID&quot;:&quot;MENDELEY_CITATION_dc124540-8971-4508-8fb5-5eeee55327d0&quot;,&quot;properties&quot;:{&quot;noteIndex&quot;:0},&quot;isEdited&quot;:false,&quot;manualOverride&quot;:{&quot;isManuallyOverridden&quot;:false,&quot;citeprocText&quot;:&quot;[26]&quot;,&quot;manualOverrideText&quot;:&quot;&quot;},&quot;citationTag&quot;:&quot;MENDELEY_CITATION_v3_eyJjaXRhdGlvbklEIjoiTUVOREVMRVlfQ0lUQVRJT05fZGMxMjQ1NDAtODk3MS00NTA4LThmYjUtNWVlZWU1NTMyN2Qw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quot;,&quot;citationItems&quot;:[{&quot;id&quot;:&quot;8e454281-f175-3c62-a180-764cb875156b&quot;,&quot;itemData&quot;:{&quot;type&quot;:&quot;article-journal&quot;,&quot;id&quot;:&quot;8e454281-f175-3c62-a180-764cb875156b&quot;,&quot;title&quot;:&quot;SISTEM INFORMASI OTOMATISASI PELAPORAN DATA PENJUALAN TOKO BUKU NAZWA YANG MASUK DAN YANG KELUAR&quot;,&quot;author&quot;:[{&quot;family&quot;:&quot;Septiansyah&quot;,&quot;given&quot;:&quot;Ade&quot;,&quot;parse-names&quot;:false,&quot;dropping-particle&quot;:&quot;&quot;,&quot;non-dropping-particle&quot;:&quot;&quot;},{&quot;family&quot;:&quot;Hasanah&quot;,&quot;given&quot;:&quot;Septi&quot;,&quot;parse-names&quot;:false,&quot;dropping-particle&quot;:&quot;&quot;,&quot;non-dropping-particle&quot;:&quot;&quot;},{&quot;family&quot;:&quot;Nita Permatasari&quot;,&quot;given&quot;:&quot;Veren&quot;,&quot;parse-names&quot;:false,&quot;dropping-particle&quot;:&quot;&quot;,&quot;non-dropping-particle&quot;:&quot;&quot;},{&quot;family&quot;:&quot;Yuliawati&quot;,&quot;given&quot;:&quot;Agistia&quot;,&quot;parse-names&quot;:false,&quot;dropping-particle&quot;:&quot;&quot;,&quot;non-dropping-particle&quot;:&quot;&quot;}],&quot;DOI&quot;:&quot;10.37817/ikraith-informatika.v8i1&quot;,&quot;URL&quot;:&quot;https://doi.org/10.37817/ikraith-informatika.v8i1&quot;,&quot;container-title-short&quot;:&quot;&quot;},&quot;isTemporary&quot;:false,&quot;suppress-author&quot;:false,&quot;composite&quot;:false,&quot;author-only&quot;:false}]},{&quot;citationID&quot;:&quot;MENDELEY_CITATION_f459422e-8e22-474c-b240-f42694c89c02&quot;,&quot;properties&quot;:{&quot;noteIndex&quot;:0},&quot;isEdited&quot;:false,&quot;manualOverride&quot;:{&quot;isManuallyOverridden&quot;:false,&quot;citeprocText&quot;:&quot;[26]&quot;,&quot;manualOverrideText&quot;:&quot;&quot;},&quot;citationTag&quot;:&quot;MENDELEY_CITATION_v3_eyJjaXRhdGlvbklEIjoiTUVOREVMRVlfQ0lUQVRJT05fZjQ1OTQyMmUtOGUyMi00NzRjLWIyNDAtZjQyNjk0Yzg5YzAy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quot;,&quot;citationItems&quot;:[{&quot;id&quot;:&quot;8e454281-f175-3c62-a180-764cb875156b&quot;,&quot;itemData&quot;:{&quot;type&quot;:&quot;article-journal&quot;,&quot;id&quot;:&quot;8e454281-f175-3c62-a180-764cb875156b&quot;,&quot;title&quot;:&quot;SISTEM INFORMASI OTOMATISASI PELAPORAN DATA PENJUALAN TOKO BUKU NAZWA YANG MASUK DAN YANG KELUAR&quot;,&quot;author&quot;:[{&quot;family&quot;:&quot;Septiansyah&quot;,&quot;given&quot;:&quot;Ade&quot;,&quot;parse-names&quot;:false,&quot;dropping-particle&quot;:&quot;&quot;,&quot;non-dropping-particle&quot;:&quot;&quot;},{&quot;family&quot;:&quot;Hasanah&quot;,&quot;given&quot;:&quot;Septi&quot;,&quot;parse-names&quot;:false,&quot;dropping-particle&quot;:&quot;&quot;,&quot;non-dropping-particle&quot;:&quot;&quot;},{&quot;family&quot;:&quot;Nita Permatasari&quot;,&quot;given&quot;:&quot;Veren&quot;,&quot;parse-names&quot;:false,&quot;dropping-particle&quot;:&quot;&quot;,&quot;non-dropping-particle&quot;:&quot;&quot;},{&quot;family&quot;:&quot;Yuliawati&quot;,&quot;given&quot;:&quot;Agistia&quot;,&quot;parse-names&quot;:false,&quot;dropping-particle&quot;:&quot;&quot;,&quot;non-dropping-particle&quot;:&quot;&quot;}],&quot;DOI&quot;:&quot;10.37817/ikraith-informatika.v8i1&quot;,&quot;URL&quot;:&quot;https://doi.org/10.37817/ikraith-informatika.v8i1&quot;,&quot;container-title-short&quot;:&quot;&quot;},&quot;isTemporary&quot;:false,&quot;suppress-author&quot;:false,&quot;composite&quot;:false,&quot;author-only&quot;:false}]},{&quot;citationID&quot;:&quot;MENDELEY_CITATION_566a0a8f-a6cd-4dc6-8805-4ba5a6b46cc3&quot;,&quot;properties&quot;:{&quot;noteIndex&quot;:0},&quot;isEdited&quot;:false,&quot;manualOverride&quot;:{&quot;isManuallyOverridden&quot;:false,&quot;citeprocText&quot;:&quot;[26]&quot;,&quot;manualOverrideText&quot;:&quot;&quot;},&quot;citationTag&quot;:&quot;MENDELEY_CITATION_v3_eyJjaXRhdGlvbklEIjoiTUVOREVMRVlfQ0lUQVRJT05fNTY2YTBhOGYtYTZjZC00ZGM2LTg4MDUtNGJhNWE2YjQ2Y2Mz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quot;,&quot;citationItems&quot;:[{&quot;id&quot;:&quot;8e454281-f175-3c62-a180-764cb875156b&quot;,&quot;itemData&quot;:{&quot;type&quot;:&quot;article-journal&quot;,&quot;id&quot;:&quot;8e454281-f175-3c62-a180-764cb875156b&quot;,&quot;title&quot;:&quot;SISTEM INFORMASI OTOMATISASI PELAPORAN DATA PENJUALAN TOKO BUKU NAZWA YANG MASUK DAN YANG KELUAR&quot;,&quot;author&quot;:[{&quot;family&quot;:&quot;Septiansyah&quot;,&quot;given&quot;:&quot;Ade&quot;,&quot;parse-names&quot;:false,&quot;dropping-particle&quot;:&quot;&quot;,&quot;non-dropping-particle&quot;:&quot;&quot;},{&quot;family&quot;:&quot;Hasanah&quot;,&quot;given&quot;:&quot;Septi&quot;,&quot;parse-names&quot;:false,&quot;dropping-particle&quot;:&quot;&quot;,&quot;non-dropping-particle&quot;:&quot;&quot;},{&quot;family&quot;:&quot;Nita Permatasari&quot;,&quot;given&quot;:&quot;Veren&quot;,&quot;parse-names&quot;:false,&quot;dropping-particle&quot;:&quot;&quot;,&quot;non-dropping-particle&quot;:&quot;&quot;},{&quot;family&quot;:&quot;Yuliawati&quot;,&quot;given&quot;:&quot;Agistia&quot;,&quot;parse-names&quot;:false,&quot;dropping-particle&quot;:&quot;&quot;,&quot;non-dropping-particle&quot;:&quot;&quot;}],&quot;DOI&quot;:&quot;10.37817/ikraith-informatika.v8i1&quot;,&quot;URL&quot;:&quot;https://doi.org/10.37817/ikraith-informatika.v8i1&quot;,&quot;container-title-short&quot;:&quot;&quot;},&quot;isTemporary&quot;:false,&quot;suppress-author&quot;:false,&quot;composite&quot;:false,&quot;author-only&quot;:false}]},{&quot;citationID&quot;:&quot;MENDELEY_CITATION_e747024c-b4f8-41f4-a2c3-3ebe681de88e&quot;,&quot;properties&quot;:{&quot;noteIndex&quot;:0},&quot;isEdited&quot;:false,&quot;manualOverride&quot;:{&quot;isManuallyOverridden&quot;:false,&quot;citeprocText&quot;:&quot;[26]&quot;,&quot;manualOverrideText&quot;:&quot;&quot;},&quot;citationTag&quot;:&quot;MENDELEY_CITATION_v3_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&quot;,&quot;citationItems&quot;:[{&quot;id&quot;:&quot;8e454281-f175-3c62-a180-764cb875156b&quot;,&quot;itemData&quot;:{&quot;type&quot;:&quot;article-journal&quot;,&quot;id&quot;:&quot;8e454281-f175-3c62-a180-764cb875156b&quot;,&quot;title&quot;:&quot;SISTEM INFORMASI OTOMATISASI PELAPORAN DATA PENJUALAN TOKO BUKU NAZWA YANG MASUK DAN YANG KELUAR&quot;,&quot;author&quot;:[{&quot;family&quot;:&quot;Septiansyah&quot;,&quot;given&quot;:&quot;Ade&quot;,&quot;parse-names&quot;:false,&quot;dropping-particle&quot;:&quot;&quot;,&quot;non-dropping-particle&quot;:&quot;&quot;},{&quot;family&quot;:&quot;Hasanah&quot;,&quot;given&quot;:&quot;Septi&quot;,&quot;parse-names&quot;:false,&quot;dropping-particle&quot;:&quot;&quot;,&quot;non-dropping-particle&quot;:&quot;&quot;},{&quot;family&quot;:&quot;Nita Permatasari&quot;,&quot;given&quot;:&quot;Veren&quot;,&quot;parse-names&quot;:false,&quot;dropping-particle&quot;:&quot;&quot;,&quot;non-dropping-particle&quot;:&quot;&quot;},{&quot;family&quot;:&quot;Yuliawati&quot;,&quot;given&quot;:&quot;Agistia&quot;,&quot;parse-names&quot;:false,&quot;dropping-particle&quot;:&quot;&quot;,&quot;non-dropping-particle&quot;:&quot;&quot;}],&quot;DOI&quot;:&quot;10.37817/ikraith-informatika.v8i1&quot;,&quot;URL&quot;:&quot;https://doi.org/10.37817/ikraith-informatika.v8i1&quot;,&quot;container-title-short&quot;:&quot;&quot;},&quot;isTemporary&quot;:false,&quot;suppress-author&quot;:false,&quot;composite&quot;:false,&quot;author-only&quot;:false}]},{&quot;citationID&quot;:&quot;MENDELEY_CITATION_27a3b644-67b1-4349-a47e-6cd7df84d240&quot;,&quot;properties&quot;:{&quot;noteIndex&quot;:0},&quot;isEdited&quot;:false,&quot;manualOverride&quot;:{&quot;isManuallyOverridden&quot;:false,&quot;citeprocText&quot;:&quot;[27]&quot;,&quot;manualOverrideText&quot;:&quot;&quot;},&quot;citationTag&quot;:&quot;MENDELEY_CITATION_v3_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&quot;,&quot;citationItems&quot;:[{&quot;id&quot;:&quot;876ed871-e693-331e-9d33-c1a434058a7f&quot;,&quot;itemData&quot;:{&quot;type&quot;:&quot;article-journal&quot;,&quot;id&quot;:&quot;876ed871-e693-331e-9d33-c1a434058a7f&quot;,&quot;title&quot;:&quot;Benchmarking Local Development Environments: Analyzing the Performance of XAMPP, MAMP, and Laragon&quot;,&quot;author&quot;:[{&quot;family&quot;:&quot;Chandra&quot;,&quot;given&quot;:&quot;Albert Yakobus&quot;,&quot;parse-names&quot;:false,&quot;dropping-particle&quot;:&quot;&quot;,&quot;non-dropping-particle&quot;:&quot;&quot;},{&quot;family&quot;:&quot;Setyaningsih&quot;,&quot;given&quot;:&quot;Putry Wahyu&quot;,&quot;parse-names&quot;:false,&quot;dropping-particle&quot;:&quot;&quot;,&quot;non-dropping-particle&quot;:&quot;&quot;}],&quot;container-title&quot;:&quot;Bulletin of Computer Science Research&quot;,&quot;issued&quot;:{&quot;date-parts&quot;:[[2025]]},&quot;page&quot;:&quot;193-206&quot;,&quot;issue&quot;:&quot;3&quot;,&quot;volume&quot;:&quot;5&quot;,&quot;container-title-short&quot;:&quot;&quot;},&quot;isTemporary&quot;:false,&quot;suppress-author&quot;:false,&quot;composite&quot;:false,&quot;author-only&quot;:false}]},{&quot;citationID&quot;:&quot;MENDELEY_CITATION_6954ded0-51e4-491b-9385-4d469e3813d5&quot;,&quot;properties&quot;:{&quot;noteIndex&quot;:0},&quot;isEdited&quot;:false,&quot;manualOverride&quot;:{&quot;isManuallyOverridden&quot;:false,&quot;citeprocText&quot;:&quot;[28]&quot;,&quot;manualOverrideText&quot;:&quot;&quot;},&quot;citationTag&quot;:&quot;MENDELEY_CITATION_v3_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&quot;,&quot;citationItems&quot;:[{&quot;id&quot;:&quot;3df74167-edea-3139-b5fe-5990cf73a2e0&quot;,&quot;itemData&quot;:{&quot;type&quot;:&quot;article-journal&quot;,&quot;id&quot;:&quot;3df74167-edea-3139-b5fe-5990cf73a2e0&quot;,&quot;title&quot;:&quot;An empirically based model of software prototyping: a mapping study and a multi-case study&quot;,&quot;author&quot;:[{&quot;family&quot;:&quot;Bjarnason&quot;,&quot;given&quot;:&quot;Elizabeth&quot;,&quot;parse-names&quot;:false,&quot;dropping-particle&quot;:&quot;&quot;,&quot;non-dropping-particle&quot;:&quot;&quot;},{&quot;family&quot;:&quot;Lang&quot;,&quot;given&quot;:&quot;Franz&quot;,&quot;parse-names&quot;:false,&quot;dropping-particle&quot;:&quot;&quot;,&quot;non-dropping-particle&quot;:&quot;&quot;},{&quot;family&quot;:&quot;Mjöberg&quot;,&quot;given&quot;:&quot;Alexander&quot;,&quot;parse-names&quot;:false,&quot;dropping-particle&quot;:&quot;&quot;,&quot;non-dropping-particle&quot;:&quot;&quot;}],&quot;container-title&quot;:&quot;Empirical Software Engineering&quot;,&quot;container-title-short&quot;:&quot;Empir Softw Eng&quot;,&quot;issued&quot;:{&quot;date-parts&quot;:[[2023]]},&quot;page&quot;:&quot;115&quot;,&quot;publisher&quot;:&quot;Springer&quot;,&quot;issue&quot;:&quot;5&quot;,&quot;volume&quot;:&quot;28&quot;},&quot;isTemporary&quot;:false,&quot;suppress-author&quot;:false,&quot;composite&quot;:false,&quot;author-only&quot;:false}]},{&quot;citationID&quot;:&quot;MENDELEY_CITATION_35e5bfde-fdca-42b4-b4c5-28ad2c6eec1b&quot;,&quot;properties&quot;:{&quot;noteIndex&quot;:0},&quot;isEdited&quot;:false,&quot;manualOverride&quot;:{&quot;isManuallyOverridden&quot;:false,&quot;citeprocText&quot;:&quot;[29]&quot;,&quot;manualOverrideText&quot;:&quot;&quot;},&quot;citationTag&quot;:&quot;MENDELEY_CITATION_v3_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&quot;,&quot;citationItems&quot;:[{&quot;id&quot;:&quot;cb15be2e-4d06-33d7-82ee-466a45fa5e65&quot;,&quot;itemData&quot;:{&quot;type&quot;:&quot;article-journal&quot;,&quot;id&quot;:&quot;cb15be2e-4d06-33d7-82ee-466a45fa5e65&quot;,&quot;title&quot;:&quot;Performance And Functional Testing With The Black Box Testing Method&quot;,&quot;author&quot;:[{&quot;family&quot;:&quot;Ayuningtyas&quot;,&quot;given&quot;:&quot;Putri&quot;,&quot;parse-names&quot;:false,&quot;dropping-particle&quot;:&quot;&quot;,&quot;non-dropping-particle&quot;:&quot;&quot;},{&quot;family&quot;:&quot;Wp&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quot;,&quot;DOI&quot;:&quot;10.52155/ijpsat.v39.2.5471&quot;,&quot;issued&quot;:{&quot;date-parts&quot;:[[2023,9]]},&quot;page&quot;:&quot;212&quot;,&quot;volume&quot;:&quot;39&quot;,&quot;container-title-short&quot;:&quot;&quot;},&quot;isTemporary&quot;:false,&quot;suppress-author&quot;:false,&quot;composite&quot;:false,&quot;author-only&quot;:false}]},{&quot;citationID&quot;:&quot;MENDELEY_CITATION_234df9bc-c8e9-4018-b0a4-957268e4b8aa&quot;,&quot;properties&quot;:{&quot;noteIndex&quot;:0},&quot;isEdited&quot;:false,&quot;manualOverride&quot;:{&quot;isManuallyOverridden&quot;:false,&quot;citeprocText&quot;:&quot;[30]&quot;,&quot;manualOverrideText&quot;:&quot;&quot;},&quot;citationTag&quot;:&quot;MENDELEY_CITATION_v3_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&quot;,&quot;citationItems&quot;:[{&quot;id&quot;:&quot;2ad769ad-8922-31ef-8892-a8a6d687c748&quot;,&quot;itemData&quot;:{&quot;type&quot;:&quot;report&quot;,&quot;id&quot;:&quot;2ad769ad-8922-31ef-8892-a8a6d687c748&quot;,&quot;title&quot;:&quot;SUS: A quick and dirty usability scale&quot;,&quot;author&quot;:[{&quot;family&quot;:&quot;Brooke&quot;,&quot;given&quot;:&quot;John&quot;,&quot;parse-names&quot;:false,&quot;dropping-particle&quot;:&quot;&quot;,&quot;non-dropping-particle&quot;:&quot;&quot;}],&quot;URL&quot;:&quot;https://www.researchgate.net/publication/228593520&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34D60-514A-4EBB-ADCB-54D11079C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9999</Words>
  <Characters>56995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sina</dc:creator>
  <cp:lastModifiedBy>DHANESVARA ABHIRAMA KRISHNA</cp:lastModifiedBy>
  <cp:revision>2</cp:revision>
  <dcterms:created xsi:type="dcterms:W3CDTF">2025-10-22T07:58:00Z</dcterms:created>
  <dcterms:modified xsi:type="dcterms:W3CDTF">2025-10-22T07:58:00Z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957eef36-9000-39e1-a21c-02695b997a81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